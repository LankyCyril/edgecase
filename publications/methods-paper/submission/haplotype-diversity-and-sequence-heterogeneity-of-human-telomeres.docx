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comments.xml" ContentType="application/vnd.openxmlformats-officedocument.wordprocessingml.comments+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noindent"/>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 xml:space="preserve">de novo </w:t>
      </w:r>
      <w:r>
        <w:rPr>
          <w:rFonts w:ascii="Times New Roman" w:hAnsi="Times New Roman"/>
        </w:rPr>
        <w:t xml:space="preserve">identification of telomere repeat motifs and repeat types, and also describe their sequence variation. We find that long, complex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three distinct ancestries (Ashkenazim, Chinese, and Utah) and two trios on a multi-Kbp scale. </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noindent"/>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rPr>
          <w:rFonts w:ascii="Times New Roman" w:hAnsi="Times New Roman"/>
        </w:rPr>
      </w:pPr>
      <w:r>
        <w:rPr>
          <w:rFonts w:ascii="Times New Roman" w:hAnsi="Times New Roman"/>
        </w:rPr>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noindent"/>
        <w:spacing w:lineRule="auto" w:line="360"/>
        <w:rPr/>
      </w:pPr>
      <w:bookmarkStart w:id="5" w:name="Q1-1-6"/>
      <w:bookmarkEnd w:id="5"/>
      <w:r>
        <w:rPr>
          <w:rFonts w:ascii="Times New Roman" w:hAnsi="Times New Roman"/>
        </w:rPr>
        <w:t xml:space="preserve">Telomeres are the functional ends of human chromosomes that naturally shorten with cell division and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incomplete, preliminary (Shafin et al., 2020), or only been completed for a single genome (Jain et al., 2018, Miga et al., 2020). </w:t>
      </w:r>
      <w:del w:id="0" w:author="Kirill Grigorev" w:date="2020-11-08T21:04:01Z">
        <w:r>
          <w:rPr>
            <w:rFonts w:ascii="Times New Roman" w:hAnsi="Times New Roman"/>
          </w:rPr>
          <w:delText>Thus</w:delText>
        </w:r>
      </w:del>
      <w:ins w:id="1" w:author="Kirill Grigorev" w:date="2020-11-08T21:11:50Z">
        <w:r>
          <w:rPr>
            <w:rFonts w:ascii="Times New Roman" w:hAnsi="Times New Roman"/>
          </w:rPr>
          <w:t>Therefore</w:t>
        </w:r>
      </w:ins>
      <w:r>
        <w:rPr>
          <w:rFonts w:ascii="Times New Roman" w:hAnsi="Times New Roman"/>
        </w:rPr>
        <w:t xml:space="preserve">, completing maps of telomeres and providing new tools for such research (Nurk et al., 2020) can provide insight into telomere biology and enable novel approaches to analyze the effects of health status, aging, and environment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hyperlink r:id="rId9">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0">
        <w:r>
          <w:rPr>
            <w:rStyle w:val="InternetLink"/>
            <w:rFonts w:ascii="Times New Roman" w:hAnsi="Times New Roman"/>
          </w:rPr>
          <w:t>2009</w:t>
        </w:r>
      </w:hyperlink>
      <w:r>
        <w:rPr>
          <w:rFonts w:ascii="Times New Roman" w:hAnsi="Times New Roman"/>
        </w:rPr>
        <w:t xml:space="preserve">; Ardui et al., </w:t>
      </w:r>
      <w:hyperlink r:id="rId11">
        <w:r>
          <w:rPr>
            <w:rStyle w:val="InternetLink"/>
            <w:rFonts w:ascii="Times New Roman" w:hAnsi="Times New Roman"/>
          </w:rPr>
          <w:t>2018</w:t>
        </w:r>
      </w:hyperlink>
      <w:r>
        <w:rPr>
          <w:rFonts w:ascii="Times New Roman" w:hAnsi="Times New Roman"/>
        </w:rPr>
        <w:t xml:space="preserve">), and short-read Illumina (Bentley et al., </w:t>
      </w:r>
      <w:hyperlink r:id="rId12">
        <w:r>
          <w:rPr>
            <w:rStyle w:val="InternetLink"/>
            <w:rFonts w:ascii="Times New Roman" w:hAnsi="Times New Roman"/>
          </w:rPr>
          <w:t>2008</w:t>
        </w:r>
      </w:hyperlink>
      <w:r>
        <w:rPr>
          <w:rFonts w:ascii="Times New Roman" w:hAnsi="Times New Roman"/>
        </w:rPr>
        <w:t>) and 10X Genomics [Chromium] (</w:t>
      </w:r>
      <w:hyperlink r:id="rId13">
        <w:r>
          <w:rPr>
            <w:rStyle w:val="InternetLink"/>
            <w:rFonts w:ascii="Times New Roman" w:hAnsi="Times New Roman"/>
            <w:i/>
          </w:rPr>
          <w:t>Resolving Biology to Advance Human Health</w:t>
        </w:r>
      </w:hyperlink>
      <w:r>
        <w:rPr>
          <w:rFonts w:ascii="Times New Roman" w:hAnsi="Times New Roman"/>
        </w:rPr>
        <w:t xml:space="preserve">) datasets, as well as with healthly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noindent"/>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4">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5">
        <w:r>
          <w:rPr>
            <w:rStyle w:val="InternetLink"/>
            <w:rFonts w:ascii="Times New Roman" w:hAnsi="Times New Roman"/>
          </w:rPr>
          <w:t>2001</w:t>
        </w:r>
      </w:hyperlink>
      <w:r>
        <w:rPr>
          <w:rFonts w:ascii="Times New Roman" w:hAnsi="Times New Roman"/>
        </w:rPr>
        <w:t xml:space="preserve">) and human subtelomeric assemblies (Stong et al., </w:t>
      </w:r>
      <w:hyperlink r:id="rId16">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xml:space="preserve">. We then aligned PacBio CCS reads of seven Genome in a Bottle [GIAB] (Zook et al., </w:t>
      </w:r>
      <w:hyperlink r:id="rId17">
        <w:r>
          <w:rPr>
            <w:rStyle w:val="InternetLink"/>
            <w:rFonts w:ascii="Times New Roman" w:hAnsi="Times New Roman"/>
          </w:rPr>
          <w:t>2019</w:t>
        </w:r>
      </w:hyperlink>
      <w:r>
        <w:rPr>
          <w:rFonts w:ascii="Times New Roman" w:hAnsi="Times New Roman"/>
        </w:rPr>
        <w:t xml:space="preserve">) human subjects (HG001 through HG007) to </w:t>
      </w:r>
      <w:r>
        <w:rPr>
          <w:rFonts w:ascii="Times New Roman" w:hAnsi="Times New Roman"/>
          <w:i/>
        </w:rPr>
        <w:t>hg38ext</w:t>
      </w:r>
      <w:r>
        <w:rPr>
          <w:rFonts w:ascii="Times New Roman" w:hAnsi="Times New Roman"/>
        </w:rPr>
        <w:t xml:space="preserve">, and in total, 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S1</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8"/>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S1</w:t>
      </w:r>
      <w:r>
        <w:rPr>
          <w:rFonts w:ascii="Arial" w:hAnsi="Arial"/>
          <w:sz w:val="20"/>
        </w:rPr>
        <w:t xml:space="preserve">. </w:t>
      </w:r>
    </w:p>
    <w:p>
      <w:pPr>
        <w:pStyle w:val="Heading4"/>
        <w:spacing w:lineRule="auto" w:line="360"/>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pStyle w:val="TextBodynoindent"/>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an internal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next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S1</w:t>
      </w:r>
      <w:r>
        <w:rPr>
          <w:rFonts w:ascii="Times New Roman" w:hAnsi="Times New Roman"/>
        </w:rPr>
        <w:t xml:space="preserve">); plots for the other six datasets are available as </w:t>
      </w:r>
      <w:r>
        <w:rPr>
          <w:rFonts w:ascii="Times New Roman" w:hAnsi="Times New Roman"/>
          <w:b/>
        </w:rPr>
        <w:t>Supplemental Figs. S1–S6</w:t>
      </w:r>
      <w:r>
        <w:rPr>
          <w:rFonts w:ascii="Times New Roman" w:hAnsi="Times New Roman"/>
        </w:rPr>
        <w:t>. These data showed</w:t>
      </w:r>
      <w:ins w:id="2" w:author="Kirill Grigorev" w:date="2020-11-08T21:09:49Z">
        <w:r>
          <w:rPr>
            <w:rFonts w:ascii="Times New Roman" w:hAnsi="Times New Roman"/>
          </w:rPr>
          <w:t xml:space="preserve"> </w:t>
        </w:r>
      </w:ins>
      <w:ins w:id="3" w:author="Kirill Grigorev" w:date="2020-11-08T21:09:49Z">
        <w:r>
          <w:rPr>
            <w:rFonts w:ascii="Times New Roman" w:hAnsi="Times New Roman"/>
          </w:rPr>
          <w:t>that</w:t>
        </w:r>
      </w:ins>
      <w:r>
        <w:rPr>
          <w:rFonts w:ascii="Times New Roman" w:hAnsi="Times New Roman"/>
        </w:rPr>
        <w:t xml:space="preserve"> the overwhelming majority of the telomeric regions were represented by the canonical repeats, but also novel, chromosome-specific repeat motif patterns could be observed</w:t>
      </w:r>
      <w:del w:id="4" w:author="Kirill Grigorev" w:date="2020-11-08T21:10:55Z">
        <w:commentRangeStart w:id="0"/>
        <w:r>
          <w:rPr>
            <w:rFonts w:ascii="Times New Roman" w:hAnsi="Times New Roman"/>
          </w:rPr>
          <w:delText xml:space="preserve"> in almost every p and q arm</w:delText>
        </w:r>
      </w:del>
      <w:ins w:id="5" w:author="Kirill Grigorev" w:date="2020-11-08T21:11:03Z">
        <w:r>
          <w:rPr>
            <w:rFonts w:ascii="Times New Roman" w:hAnsi="Times New Roman"/>
          </w:rPr>
        </w:r>
      </w:ins>
      <w:commentRangeEnd w:id="0"/>
      <w:r>
        <w:commentReference w:id="0"/>
      </w:r>
      <w:r>
        <w:rPr>
          <w:rFonts w:ascii="Times New Roman" w:hAnsi="Times New Roman"/>
        </w:rPr>
        <w:t xml:space="preserve">, and they were enriched for the </w:t>
      </w:r>
      <w:del w:id="6" w:author="Kirill Grigorev" w:date="2020-11-08T21:11:31Z">
        <w:r>
          <w:rPr>
            <w:rFonts w:ascii="Times New Roman" w:hAnsi="Times New Roman"/>
          </w:rPr>
          <w:delText>centromeric</w:delText>
        </w:r>
      </w:del>
      <w:ins w:id="7" w:author="Kirill Grigorev" w:date="2020-11-08T21:11:35Z">
        <w:r>
          <w:rPr>
            <w:rFonts w:ascii="Times New Roman" w:hAnsi="Times New Roman"/>
          </w:rPr>
          <w:t>proximal</w:t>
        </w:r>
      </w:ins>
      <w:r>
        <w:rPr>
          <w:rFonts w:ascii="Times New Roman" w:hAnsi="Times New Roman"/>
        </w:rPr>
        <w:t xml:space="preserve"> end of the telomere (</w:t>
      </w:r>
      <w:hyperlink w:anchor="x1-60022">
        <w:r>
          <w:rPr>
            <w:rStyle w:val="InternetLink"/>
            <w:rFonts w:ascii="Times New Roman" w:hAnsi="Times New Roman"/>
            <w:b/>
          </w:rPr>
          <w:t>Figure 2</w:t>
        </w:r>
      </w:hyperlink>
      <w:r>
        <w:rPr>
          <w:rFonts w:ascii="Times New Roman" w:hAnsi="Times New Roman"/>
        </w:rPr>
        <w:t>).</w:t>
      </w:r>
    </w:p>
    <w:tbl>
      <w:tblPr>
        <w:tblW w:w="13579" w:type="dxa"/>
        <w:jc w:val="left"/>
        <w:tblInd w:w="0" w:type="dxa"/>
        <w:tblCellMar>
          <w:top w:w="29" w:type="dxa"/>
          <w:left w:w="29" w:type="dxa"/>
          <w:bottom w:w="29" w:type="dxa"/>
          <w:right w:w="29" w:type="dxa"/>
        </w:tblCellMar>
        <w:tblLook w:val="04a0" w:noVBand="1" w:noHBand="0" w:lastColumn="0" w:firstColumn="1" w:lastRow="0" w:firstRow="1"/>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Arm</w:t>
            </w:r>
            <w:bookmarkStart w:id="15" w:name="TBL-1-1-2"/>
            <w:bookmarkEnd w:id="15"/>
          </w:p>
        </w:tc>
        <w:tc>
          <w:tcPr>
            <w:tcW w:w="1692"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 xml:space="preserve">Motif </w:t>
            </w:r>
            <w:bookmarkStart w:id="16" w:name="TBL-1-1-3"/>
            <w:bookmarkEnd w:id="16"/>
          </w:p>
        </w:tc>
        <w:tc>
          <w:tcPr>
            <w:tcW w:w="487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Percentage of sequence explainable by motif, %</w:t>
            </w:r>
            <w:bookmarkStart w:id="17" w:name="TBL-1-1-10"/>
            <w:bookmarkEnd w:id="17"/>
          </w:p>
        </w:tc>
        <w:tc>
          <w:tcPr>
            <w:tcW w:w="488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Score</w:t>
            </w:r>
          </w:p>
        </w:tc>
        <w:tc>
          <w:tcPr>
            <w:tcW w:w="1650" w:type="dxa"/>
            <w:vMerge w:val="restart"/>
            <w:tcBorders>
              <w:top w:val="single" w:sz="2" w:space="0" w:color="000000"/>
              <w:bottom w:val="single" w:sz="2" w:space="0" w:color="000000"/>
            </w:tcBorders>
            <w:shd w:color="auto" w:fill="auto" w:val="clear"/>
          </w:tcPr>
          <w:p>
            <w:pPr>
              <w:pStyle w:val="TableContents"/>
              <w:spacing w:before="0" w:after="0"/>
              <w:rPr>
                <w:rFonts w:ascii="Times New Roman" w:hAnsi="Times New Roman"/>
                <w:b/>
                <w:b/>
                <w:bCs/>
                <w:sz w:val="18"/>
              </w:rPr>
            </w:pPr>
            <w:r>
              <w:rPr>
                <w:rFonts w:ascii="Times New Roman" w:hAnsi="Times New Roman"/>
                <w:b/>
                <w:bCs/>
                <w:sz w:val="18"/>
              </w:rPr>
              <w:t>Combined adjusted</w:t>
            </w:r>
          </w:p>
          <w:p>
            <w:pPr>
              <w:pStyle w:val="TableContents"/>
              <w:spacing w:before="0" w:after="0"/>
              <w:rPr>
                <w:rFonts w:ascii="Times New Roman" w:hAnsi="Times New Roman"/>
                <w:sz w:val="18"/>
              </w:rPr>
            </w:pPr>
            <w:r>
              <w:rPr>
                <w:rFonts w:ascii="Times New Roman" w:hAnsi="Times New Roman"/>
                <w:b/>
                <w:sz w:val="18"/>
              </w:rPr>
              <w:t xml:space="preserve">p value </w:t>
            </w:r>
          </w:p>
        </w:tc>
      </w:tr>
      <w:tr>
        <w:trPr/>
        <w:tc>
          <w:tcPr>
            <w:tcW w:w="483"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18" w:name="TBL-1-2-2"/>
            <w:bookmarkStart w:id="19" w:name="TBL-1-2-2"/>
            <w:bookmarkEnd w:id="19"/>
          </w:p>
        </w:tc>
        <w:tc>
          <w:tcPr>
            <w:tcW w:w="1692"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20" w:name="TBL-1-2-3"/>
            <w:bookmarkStart w:id="21" w:name="TBL-1-2-3"/>
            <w:bookmarkEnd w:id="21"/>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2" w:name="TBL-1-2-4"/>
            <w:bookmarkEnd w:id="2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23" w:name="TBL-1-2-5"/>
            <w:bookmarkEnd w:id="23"/>
          </w:p>
        </w:tc>
        <w:tc>
          <w:tcPr>
            <w:tcW w:w="70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24" w:name="TBL-1-2-6"/>
            <w:bookmarkEnd w:id="2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25" w:name="TBL-1-2-7"/>
            <w:bookmarkEnd w:id="25"/>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26" w:name="TBL-1-2-8"/>
            <w:bookmarkEnd w:id="26"/>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27" w:name="TBL-1-2-9"/>
            <w:bookmarkEnd w:id="27"/>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28" w:name="TBL-1-2-10"/>
            <w:bookmarkEnd w:id="28"/>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9" w:name="TBL-1-2-11"/>
            <w:bookmarkEnd w:id="29"/>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30" w:name="TBL-1-2-12"/>
            <w:bookmarkEnd w:id="30"/>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31" w:name="TBL-1-2-13"/>
            <w:bookmarkEnd w:id="31"/>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32" w:name="TBL-1-2-14"/>
            <w:bookmarkEnd w:id="3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33" w:name="TBL-1-2-15"/>
            <w:bookmarkEnd w:id="33"/>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34" w:name="TBL-1-2-16"/>
            <w:bookmarkEnd w:id="3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35" w:name="TBL-1-2-17"/>
            <w:bookmarkEnd w:id="35"/>
          </w:p>
        </w:tc>
        <w:tc>
          <w:tcPr>
            <w:tcW w:w="1650" w:type="dxa"/>
            <w:vMerge w:val="continue"/>
            <w:tcBorders>
              <w:bottom w:val="single" w:sz="2" w:space="0" w:color="000000"/>
            </w:tcBorders>
            <w:shd w:color="auto" w:fill="auto" w:val="clear"/>
          </w:tcPr>
          <w:p>
            <w:pPr>
              <w:pStyle w:val="TableContents"/>
              <w:spacing w:before="0" w:after="0"/>
              <w:rPr>
                <w:rFonts w:ascii="Times New Roman" w:hAnsi="Times New Roman"/>
                <w:sz w:val="18"/>
              </w:rPr>
            </w:pPr>
            <w:r>
              <w:rPr>
                <w:rFonts w:ascii="Times New Roman" w:hAnsi="Times New Roman"/>
                <w:sz w:val="18"/>
              </w:rPr>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q </w:t>
            </w:r>
            <w:bookmarkStart w:id="36" w:name="TBL-1-3-2"/>
            <w:bookmarkEnd w:id="3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 </w:t>
            </w:r>
            <w:bookmarkStart w:id="37" w:name="TBL-1-3-3"/>
            <w:bookmarkEnd w:id="3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 w:name="TBL-1-3-4"/>
            <w:bookmarkEnd w:id="38"/>
            <w:r>
              <w:rPr>
                <w:rFonts w:ascii="Times New Roman" w:hAnsi="Times New Roman"/>
                <w:sz w:val="18"/>
              </w:rPr>
              <w:t xml:space="preserve">74.5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 w:name="TBL-1-3-5"/>
            <w:bookmarkEnd w:id="39"/>
            <w:r>
              <w:rPr>
                <w:rFonts w:ascii="Times New Roman" w:hAnsi="Times New Roman"/>
                <w:sz w:val="18"/>
              </w:rPr>
              <w:t xml:space="preserve">82.5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 w:name="TBL-1-3-6"/>
            <w:bookmarkEnd w:id="40"/>
            <w:r>
              <w:rPr>
                <w:rFonts w:ascii="Times New Roman" w:hAnsi="Times New Roman"/>
                <w:sz w:val="18"/>
              </w:rPr>
              <w:t xml:space="preserve">80.1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 w:name="TBL-1-3-7"/>
            <w:bookmarkEnd w:id="41"/>
            <w:r>
              <w:rPr>
                <w:rFonts w:ascii="Times New Roman" w:hAnsi="Times New Roman"/>
                <w:sz w:val="18"/>
              </w:rPr>
              <w:t xml:space="preserve">81.7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 w:name="TBL-1-3-8"/>
            <w:bookmarkEnd w:id="42"/>
            <w:r>
              <w:rPr>
                <w:rFonts w:ascii="Times New Roman" w:hAnsi="Times New Roman"/>
                <w:sz w:val="18"/>
              </w:rPr>
              <w:t xml:space="preserve">75.7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 w:name="TBL-1-3-9"/>
            <w:bookmarkEnd w:id="43"/>
            <w:r>
              <w:rPr>
                <w:rFonts w:ascii="Times New Roman" w:hAnsi="Times New Roman"/>
                <w:sz w:val="18"/>
              </w:rPr>
              <w:t xml:space="preserve">77.5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 w:name="TBL-1-3-10"/>
            <w:bookmarkEnd w:id="44"/>
            <w:r>
              <w:rPr>
                <w:rFonts w:ascii="Times New Roman" w:hAnsi="Times New Roman"/>
                <w:sz w:val="18"/>
              </w:rPr>
              <w:t xml:space="preserve">62.2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 w:name="TBL-1-3-11"/>
            <w:bookmarkEnd w:id="45"/>
            <w:r>
              <w:rPr>
                <w:rFonts w:ascii="Times New Roman" w:hAnsi="Times New Roman"/>
                <w:sz w:val="18"/>
              </w:rPr>
              <w:t xml:space="preserve">0.6295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 w:name="TBL-1-3-12"/>
            <w:bookmarkEnd w:id="46"/>
            <w:r>
              <w:rPr>
                <w:rFonts w:ascii="Times New Roman" w:hAnsi="Times New Roman"/>
                <w:sz w:val="18"/>
              </w:rPr>
              <w:t xml:space="preserve">0.7126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 w:name="TBL-1-3-13"/>
            <w:bookmarkEnd w:id="47"/>
            <w:r>
              <w:rPr>
                <w:rFonts w:ascii="Times New Roman" w:hAnsi="Times New Roman"/>
                <w:sz w:val="18"/>
              </w:rPr>
              <w:t xml:space="preserve">0.6255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 w:name="TBL-1-3-14"/>
            <w:bookmarkEnd w:id="48"/>
            <w:r>
              <w:rPr>
                <w:rFonts w:ascii="Times New Roman" w:hAnsi="Times New Roman"/>
                <w:sz w:val="18"/>
              </w:rPr>
              <w:t xml:space="preserve">0.6497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 w:name="TBL-1-3-15"/>
            <w:bookmarkEnd w:id="49"/>
            <w:r>
              <w:rPr>
                <w:rFonts w:ascii="Times New Roman" w:hAnsi="Times New Roman"/>
                <w:sz w:val="18"/>
              </w:rPr>
              <w:t xml:space="preserve">0.6113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 w:name="TBL-1-3-16"/>
            <w:bookmarkEnd w:id="50"/>
            <w:r>
              <w:rPr>
                <w:rFonts w:ascii="Times New Roman" w:hAnsi="Times New Roman"/>
                <w:sz w:val="18"/>
              </w:rPr>
              <w:t xml:space="preserve">0.5988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 w:name="TBL-1-3-17"/>
            <w:bookmarkEnd w:id="51"/>
            <w:r>
              <w:rPr>
                <w:rFonts w:ascii="Times New Roman" w:hAnsi="Times New Roman"/>
                <w:sz w:val="18"/>
              </w:rPr>
              <w:t xml:space="preserve">0.4550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 w:name="TBL-1-4-1"/>
            <w:bookmarkStart w:id="53" w:name="TBL-1-4-"/>
            <w:bookmarkEnd w:id="52"/>
            <w:bookmarkEnd w:id="5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 w:name="TBL-1-4-2"/>
            <w:bookmarkStart w:id="55" w:name="TBL-1-4-2"/>
            <w:bookmarkEnd w:id="5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TTGGGG </w:t>
            </w:r>
            <w:bookmarkStart w:id="56" w:name="TBL-1-4-3"/>
            <w:bookmarkEnd w:id="5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 w:name="TBL-1-4-4"/>
            <w:bookmarkEnd w:id="57"/>
            <w:r>
              <w:rPr>
                <w:rFonts w:ascii="Times New Roman" w:hAnsi="Times New Roman"/>
                <w:sz w:val="18"/>
              </w:rPr>
              <w:t xml:space="preserve">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 w:name="TBL-1-4-5"/>
            <w:bookmarkEnd w:id="58"/>
            <w:r>
              <w:rPr>
                <w:rFonts w:ascii="Times New Roman" w:hAnsi="Times New Roman"/>
                <w:sz w:val="18"/>
              </w:rPr>
              <w:t xml:space="preserve">3.4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 w:name="TBL-1-4-6"/>
            <w:bookmarkEnd w:id="59"/>
            <w:r>
              <w:rPr>
                <w:rFonts w:ascii="Times New Roman" w:hAnsi="Times New Roman"/>
                <w:sz w:val="18"/>
              </w:rPr>
              <w:t xml:space="preserve">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 w:name="TBL-1-4-7"/>
            <w:bookmarkEnd w:id="60"/>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1" w:name="TBL-1-4-8"/>
            <w:bookmarkEnd w:id="61"/>
            <w:r>
              <w:rPr>
                <w:rFonts w:ascii="Times New Roman" w:hAnsi="Times New Roman"/>
                <w:sz w:val="18"/>
              </w:rPr>
              <w:t xml:space="preserve">2.4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2" w:name="TBL-1-4-9"/>
            <w:bookmarkEnd w:id="6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3" w:name="TBL-1-4-10"/>
            <w:bookmarkEnd w:id="63"/>
            <w:r>
              <w:rPr>
                <w:rFonts w:ascii="Times New Roman" w:hAnsi="Times New Roman"/>
                <w:sz w:val="18"/>
              </w:rPr>
              <w:t xml:space="preserve">6.6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4" w:name="TBL-1-4-11"/>
            <w:bookmarkEnd w:id="64"/>
            <w:r>
              <w:rPr>
                <w:rFonts w:ascii="Times New Roman" w:hAnsi="Times New Roman"/>
                <w:sz w:val="18"/>
              </w:rPr>
              <w:t xml:space="preserve">0.0158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5" w:name="TBL-1-4-12"/>
            <w:bookmarkEnd w:id="65"/>
            <w:r>
              <w:rPr>
                <w:rFonts w:ascii="Times New Roman" w:hAnsi="Times New Roman"/>
                <w:sz w:val="18"/>
              </w:rPr>
              <w:t xml:space="preserve">0.0229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6" w:name="TBL-1-4-13"/>
            <w:bookmarkEnd w:id="66"/>
            <w:r>
              <w:rPr>
                <w:rFonts w:ascii="Times New Roman" w:hAnsi="Times New Roman"/>
                <w:sz w:val="18"/>
              </w:rPr>
              <w:t xml:space="preserve">0.0175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7" w:name="TBL-1-4-14"/>
            <w:bookmarkEnd w:id="67"/>
            <w:r>
              <w:rPr>
                <w:rFonts w:ascii="Times New Roman" w:hAnsi="Times New Roman"/>
                <w:sz w:val="18"/>
              </w:rPr>
              <w:t xml:space="preserve">0.0179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8" w:name="TBL-1-4-15"/>
            <w:bookmarkEnd w:id="68"/>
            <w:r>
              <w:rPr>
                <w:rFonts w:ascii="Times New Roman" w:hAnsi="Times New Roman"/>
                <w:sz w:val="18"/>
              </w:rPr>
              <w:t xml:space="preserve">0.0155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9" w:name="TBL-1-4-16"/>
            <w:bookmarkEnd w:id="69"/>
            <w:r>
              <w:rPr>
                <w:rFonts w:ascii="Times New Roman" w:hAnsi="Times New Roman"/>
                <w:sz w:val="18"/>
              </w:rPr>
              <w:t xml:space="preserve">0.0197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0" w:name="TBL-1-4-17"/>
            <w:bookmarkEnd w:id="70"/>
            <w:r>
              <w:rPr>
                <w:rFonts w:ascii="Times New Roman" w:hAnsi="Times New Roman"/>
                <w:sz w:val="18"/>
              </w:rPr>
              <w:t xml:space="preserve">0.0434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1" w:name="TBL-1-5-1"/>
            <w:bookmarkStart w:id="72" w:name="TBL-1-5-"/>
            <w:bookmarkEnd w:id="71"/>
            <w:bookmarkEnd w:id="72"/>
            <w:r>
              <w:rPr>
                <w:rFonts w:ascii="Times New Roman" w:hAnsi="Times New Roman"/>
                <w:sz w:val="18"/>
              </w:rPr>
              <w:t xml:space="preserve">4.04e-58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73" w:name="TBL-1-5-2"/>
            <w:bookmarkStart w:id="74" w:name="TBL-1-5-2"/>
            <w:bookmarkEnd w:id="7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TTAGGGG </w:t>
            </w:r>
            <w:bookmarkStart w:id="75" w:name="TBL-1-5-3"/>
            <w:bookmarkEnd w:id="7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6" w:name="TBL-1-5-4"/>
            <w:bookmarkEnd w:id="76"/>
            <w:r>
              <w:rPr>
                <w:rFonts w:ascii="Times New Roman" w:hAnsi="Times New Roman"/>
                <w:sz w:val="18"/>
              </w:rPr>
              <w:t xml:space="preserve">4.6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7" w:name="TBL-1-5-5"/>
            <w:bookmarkEnd w:id="77"/>
            <w:r>
              <w:rPr>
                <w:rFonts w:ascii="Times New Roman" w:hAnsi="Times New Roman"/>
                <w:sz w:val="18"/>
              </w:rPr>
              <w:t xml:space="preserve">4.8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8" w:name="TBL-1-5-6"/>
            <w:bookmarkEnd w:id="78"/>
            <w:r>
              <w:rPr>
                <w:rFonts w:ascii="Times New Roman" w:hAnsi="Times New Roman"/>
                <w:sz w:val="18"/>
              </w:rPr>
              <w:t xml:space="preserve">7.2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9" w:name="TBL-1-5-7"/>
            <w:bookmarkEnd w:id="79"/>
            <w:r>
              <w:rPr>
                <w:rFonts w:ascii="Times New Roman" w:hAnsi="Times New Roman"/>
                <w:sz w:val="18"/>
              </w:rPr>
              <w:t xml:space="preserve">6.0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0" w:name="TBL-1-5-8"/>
            <w:bookmarkEnd w:id="80"/>
            <w:r>
              <w:rPr>
                <w:rFonts w:ascii="Times New Roman" w:hAnsi="Times New Roman"/>
                <w:sz w:val="18"/>
              </w:rPr>
              <w:t xml:space="preserve">5.1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1" w:name="TBL-1-5-9"/>
            <w:bookmarkEnd w:id="81"/>
            <w:r>
              <w:rPr>
                <w:rFonts w:ascii="Times New Roman" w:hAnsi="Times New Roman"/>
                <w:sz w:val="18"/>
              </w:rPr>
              <w:t xml:space="preserve">7.6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2" w:name="TBL-1-5-10"/>
            <w:bookmarkEnd w:id="82"/>
            <w:r>
              <w:rPr>
                <w:rFonts w:ascii="Times New Roman" w:hAnsi="Times New Roman"/>
                <w:sz w:val="18"/>
              </w:rPr>
              <w:t xml:space="preserve">9.0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3" w:name="TBL-1-5-11"/>
            <w:bookmarkEnd w:id="83"/>
            <w:r>
              <w:rPr>
                <w:rFonts w:ascii="Times New Roman" w:hAnsi="Times New Roman"/>
                <w:sz w:val="18"/>
              </w:rPr>
              <w:t xml:space="preserve">0.0152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4" w:name="TBL-1-5-12"/>
            <w:bookmarkEnd w:id="84"/>
            <w:r>
              <w:rPr>
                <w:rFonts w:ascii="Times New Roman" w:hAnsi="Times New Roman"/>
                <w:sz w:val="18"/>
              </w:rPr>
              <w:t xml:space="preserve">0.0166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5" w:name="TBL-1-5-13"/>
            <w:bookmarkEnd w:id="85"/>
            <w:r>
              <w:rPr>
                <w:rFonts w:ascii="Times New Roman" w:hAnsi="Times New Roman"/>
                <w:sz w:val="18"/>
              </w:rPr>
              <w:t xml:space="preserve">0.0200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6" w:name="TBL-1-5-14"/>
            <w:bookmarkEnd w:id="86"/>
            <w:r>
              <w:rPr>
                <w:rFonts w:ascii="Times New Roman" w:hAnsi="Times New Roman"/>
                <w:sz w:val="18"/>
              </w:rPr>
              <w:t xml:space="preserve">0.0163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7" w:name="TBL-1-5-15"/>
            <w:bookmarkEnd w:id="87"/>
            <w:r>
              <w:rPr>
                <w:rFonts w:ascii="Times New Roman" w:hAnsi="Times New Roman"/>
                <w:sz w:val="18"/>
              </w:rPr>
              <w:t xml:space="preserve">0.0161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8" w:name="TBL-1-5-16"/>
            <w:bookmarkEnd w:id="88"/>
            <w:r>
              <w:rPr>
                <w:rFonts w:ascii="Times New Roman" w:hAnsi="Times New Roman"/>
                <w:sz w:val="18"/>
              </w:rPr>
              <w:t xml:space="preserve">0.0232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9" w:name="TBL-1-5-17"/>
            <w:bookmarkEnd w:id="89"/>
            <w:r>
              <w:rPr>
                <w:rFonts w:ascii="Times New Roman" w:hAnsi="Times New Roman"/>
                <w:sz w:val="18"/>
              </w:rPr>
              <w:t xml:space="preserve">0.0279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0" w:name="TBL-1-6-1"/>
            <w:bookmarkStart w:id="91" w:name="TBL-1-6-"/>
            <w:bookmarkEnd w:id="90"/>
            <w:bookmarkEnd w:id="91"/>
            <w:r>
              <w:rPr>
                <w:rFonts w:ascii="Times New Roman" w:hAnsi="Times New Roman"/>
                <w:sz w:val="18"/>
              </w:rPr>
              <w:t>4.22e-110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92" w:name="TBL-1-6-2"/>
            <w:bookmarkStart w:id="93" w:name="TBL-1-6-2"/>
            <w:bookmarkEnd w:id="9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TGAGGG </w:t>
            </w:r>
            <w:bookmarkStart w:id="94" w:name="TBL-1-6-3"/>
            <w:bookmarkEnd w:id="9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5" w:name="TBL-1-6-4"/>
            <w:bookmarkEnd w:id="9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6" w:name="TBL-1-6-5"/>
            <w:bookmarkEnd w:id="96"/>
            <w:r>
              <w:rPr>
                <w:rFonts w:ascii="Times New Roman" w:hAnsi="Times New Roman"/>
                <w:sz w:val="18"/>
              </w:rPr>
              <w:t xml:space="preserve">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7" w:name="TBL-1-6-6"/>
            <w:bookmarkEnd w:id="97"/>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8" w:name="TBL-1-6-7"/>
            <w:bookmarkEnd w:id="9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9" w:name="TBL-1-6-8"/>
            <w:bookmarkEnd w:id="99"/>
            <w:r>
              <w:rPr>
                <w:rFonts w:ascii="Times New Roman" w:hAnsi="Times New Roman"/>
                <w:sz w:val="18"/>
              </w:rPr>
              <w:t xml:space="preserve">3.6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0" w:name="TBL-1-6-9"/>
            <w:bookmarkEnd w:id="100"/>
            <w:r>
              <w:rPr>
                <w:rFonts w:ascii="Times New Roman" w:hAnsi="Times New Roman"/>
                <w:sz w:val="18"/>
              </w:rPr>
              <w:t xml:space="preserve">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1" w:name="TBL-1-6-10"/>
            <w:bookmarkEnd w:id="101"/>
            <w:r>
              <w:rPr>
                <w:rFonts w:ascii="Times New Roman" w:hAnsi="Times New Roman"/>
                <w:sz w:val="18"/>
              </w:rPr>
              <w:t xml:space="preserve">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2" w:name="TBL-1-6-11"/>
            <w:bookmarkEnd w:id="102"/>
            <w:r>
              <w:rPr>
                <w:rFonts w:ascii="Times New Roman" w:hAnsi="Times New Roman"/>
                <w:sz w:val="18"/>
              </w:rPr>
              <w:t xml:space="preserve">0.0128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3" w:name="TBL-1-6-12"/>
            <w:bookmarkEnd w:id="103"/>
            <w:r>
              <w:rPr>
                <w:rFonts w:ascii="Times New Roman" w:hAnsi="Times New Roman"/>
                <w:sz w:val="18"/>
              </w:rPr>
              <w:t xml:space="preserve">0.0162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4" w:name="TBL-1-6-13"/>
            <w:bookmarkEnd w:id="104"/>
            <w:r>
              <w:rPr>
                <w:rFonts w:ascii="Times New Roman" w:hAnsi="Times New Roman"/>
                <w:sz w:val="18"/>
              </w:rPr>
              <w:t xml:space="preserve">0.0102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5" w:name="TBL-1-6-14"/>
            <w:bookmarkEnd w:id="105"/>
            <w:r>
              <w:rPr>
                <w:rFonts w:ascii="Times New Roman" w:hAnsi="Times New Roman"/>
                <w:sz w:val="18"/>
              </w:rPr>
              <w:t xml:space="preserve">0.0129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6" w:name="TBL-1-6-15"/>
            <w:bookmarkEnd w:id="106"/>
            <w:r>
              <w:rPr>
                <w:rFonts w:ascii="Times New Roman" w:hAnsi="Times New Roman"/>
                <w:sz w:val="18"/>
              </w:rPr>
              <w:t xml:space="preserve">0.0230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7" w:name="TBL-1-6-16"/>
            <w:bookmarkEnd w:id="107"/>
            <w:r>
              <w:rPr>
                <w:rFonts w:ascii="Times New Roman" w:hAnsi="Times New Roman"/>
                <w:sz w:val="18"/>
              </w:rPr>
              <w:t xml:space="preserve">0.0184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8" w:name="TBL-1-6-17"/>
            <w:bookmarkEnd w:id="108"/>
            <w:r>
              <w:rPr>
                <w:rFonts w:ascii="Times New Roman" w:hAnsi="Times New Roman"/>
                <w:sz w:val="18"/>
              </w:rPr>
              <w:t xml:space="preserve">0.0265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9" w:name="TBL-1-7-"/>
            <w:bookmarkStart w:id="110" w:name="TBL-1-7-1"/>
            <w:bookmarkEnd w:id="109"/>
            <w:bookmarkEnd w:id="110"/>
            <w:r>
              <w:rPr>
                <w:rFonts w:ascii="Times New Roman" w:hAnsi="Times New Roman"/>
                <w:sz w:val="18"/>
              </w:rPr>
              <w:t xml:space="preserve">1.15e-47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11" w:name="TBL-1-7-2"/>
            <w:bookmarkStart w:id="112" w:name="TBL-1-7-2"/>
            <w:bookmarkEnd w:id="11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TTCGGG </w:t>
            </w:r>
            <w:bookmarkStart w:id="113" w:name="TBL-1-7-3"/>
            <w:bookmarkEnd w:id="11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4" w:name="TBL-1-7-4"/>
            <w:bookmarkEnd w:id="114"/>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5" w:name="TBL-1-7-5"/>
            <w:bookmarkEnd w:id="115"/>
            <w:r>
              <w:rPr>
                <w:rFonts w:ascii="Times New Roman" w:hAnsi="Times New Roman"/>
                <w:sz w:val="18"/>
              </w:rPr>
              <w:t xml:space="preserve">0.5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6" w:name="TBL-1-7-6"/>
            <w:bookmarkEnd w:id="11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7" w:name="TBL-1-7-7"/>
            <w:bookmarkEnd w:id="117"/>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8" w:name="TBL-1-7-8"/>
            <w:bookmarkEnd w:id="118"/>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9" w:name="TBL-1-7-9"/>
            <w:bookmarkEnd w:id="11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0" w:name="TBL-1-7-10"/>
            <w:bookmarkEnd w:id="120"/>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1" w:name="TBL-1-7-11"/>
            <w:bookmarkEnd w:id="121"/>
            <w:r>
              <w:rPr>
                <w:rFonts w:ascii="Times New Roman" w:hAnsi="Times New Roman"/>
                <w:sz w:val="18"/>
              </w:rPr>
              <w:t xml:space="preserve">0.0080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2" w:name="TBL-1-7-12"/>
            <w:bookmarkEnd w:id="122"/>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3" w:name="TBL-1-7-13"/>
            <w:bookmarkEnd w:id="123"/>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4" w:name="TBL-1-7-14"/>
            <w:bookmarkEnd w:id="124"/>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5" w:name="TBL-1-7-15"/>
            <w:bookmarkEnd w:id="125"/>
            <w:r>
              <w:rPr>
                <w:rFonts w:ascii="Times New Roman" w:hAnsi="Times New Roman"/>
                <w:sz w:val="18"/>
              </w:rPr>
              <w:t xml:space="preserve">0.0095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6" w:name="TBL-1-7-16"/>
            <w:bookmarkEnd w:id="126"/>
            <w:r>
              <w:rPr>
                <w:rFonts w:ascii="Times New Roman" w:hAnsi="Times New Roman"/>
                <w:sz w:val="18"/>
              </w:rPr>
              <w:t xml:space="preserve">0.0077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7" w:name="TBL-1-7-17"/>
            <w:bookmarkEnd w:id="127"/>
            <w:r>
              <w:rPr>
                <w:rFonts w:ascii="Times New Roman" w:hAnsi="Times New Roman"/>
                <w:sz w:val="18"/>
              </w:rPr>
              <w:t xml:space="preserve">0.0168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8" w:name="TBL-1-8-1"/>
            <w:bookmarkStart w:id="129" w:name="TBL-1-8-"/>
            <w:bookmarkEnd w:id="128"/>
            <w:bookmarkEnd w:id="129"/>
            <w:r>
              <w:rPr>
                <w:rFonts w:ascii="Times New Roman" w:hAnsi="Times New Roman"/>
                <w:sz w:val="18"/>
              </w:rPr>
              <w:t>7.68e-46</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30" w:name="TBL-1-8-2"/>
            <w:bookmarkStart w:id="131" w:name="TBL-1-8-2"/>
            <w:bookmarkEnd w:id="13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TTAGGGTTAGGGG</w:t>
            </w:r>
            <w:bookmarkStart w:id="132" w:name="TBL-1-8-3"/>
            <w:bookmarkEnd w:id="13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3" w:name="TBL-1-8-4"/>
            <w:bookmarkEnd w:id="133"/>
            <w:r>
              <w:rPr>
                <w:rFonts w:ascii="Times New Roman" w:hAnsi="Times New Roman"/>
                <w:sz w:val="18"/>
              </w:rPr>
              <w:t xml:space="preserve">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4" w:name="TBL-1-8-5"/>
            <w:bookmarkEnd w:id="134"/>
            <w:r>
              <w:rPr>
                <w:rFonts w:ascii="Times New Roman" w:hAnsi="Times New Roman"/>
                <w:sz w:val="18"/>
              </w:rPr>
              <w:t xml:space="preserve">3.3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5" w:name="TBL-1-8-6"/>
            <w:bookmarkEnd w:id="135"/>
            <w:r>
              <w:rPr>
                <w:rFonts w:ascii="Times New Roman" w:hAnsi="Times New Roman"/>
                <w:sz w:val="18"/>
              </w:rPr>
              <w:t xml:space="preserve">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6" w:name="TBL-1-8-7"/>
            <w:bookmarkEnd w:id="136"/>
            <w:r>
              <w:rPr>
                <w:rFonts w:ascii="Times New Roman" w:hAnsi="Times New Roman"/>
                <w:sz w:val="18"/>
              </w:rPr>
              <w:t xml:space="preserve">5.4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7" w:name="TBL-1-8-8"/>
            <w:bookmarkEnd w:id="137"/>
            <w:r>
              <w:rPr>
                <w:rFonts w:ascii="Times New Roman" w:hAnsi="Times New Roman"/>
                <w:sz w:val="18"/>
              </w:rPr>
              <w:t xml:space="preserve">3.7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8" w:name="TBL-1-8-9"/>
            <w:bookmarkEnd w:id="138"/>
            <w:r>
              <w:rPr>
                <w:rFonts w:ascii="Times New Roman" w:hAnsi="Times New Roman"/>
                <w:sz w:val="18"/>
              </w:rPr>
              <w:t xml:space="preserve">6.0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9" w:name="TBL-1-8-10"/>
            <w:bookmarkEnd w:id="139"/>
            <w:r>
              <w:rPr>
                <w:rFonts w:ascii="Times New Roman" w:hAnsi="Times New Roman"/>
                <w:sz w:val="18"/>
              </w:rPr>
              <w:t xml:space="preserve">6.5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0" w:name="TBL-1-8-11"/>
            <w:bookmarkEnd w:id="140"/>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1" w:name="TBL-1-8-12"/>
            <w:bookmarkEnd w:id="141"/>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2" w:name="TBL-1-8-13"/>
            <w:bookmarkEnd w:id="142"/>
            <w:r>
              <w:rPr>
                <w:rFonts w:ascii="Times New Roman" w:hAnsi="Times New Roman"/>
                <w:sz w:val="18"/>
              </w:rPr>
              <w:t xml:space="preserve">0.0090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3" w:name="TBL-1-8-14"/>
            <w:bookmarkEnd w:id="143"/>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4" w:name="TBL-1-8-15"/>
            <w:bookmarkEnd w:id="144"/>
            <w:r>
              <w:rPr>
                <w:rFonts w:ascii="Times New Roman" w:hAnsi="Times New Roman"/>
                <w:sz w:val="18"/>
              </w:rPr>
              <w:t xml:space="preserve">0.0053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5" w:name="TBL-1-8-16"/>
            <w:bookmarkEnd w:id="145"/>
            <w:r>
              <w:rPr>
                <w:rFonts w:ascii="Times New Roman" w:hAnsi="Times New Roman"/>
                <w:sz w:val="18"/>
              </w:rPr>
              <w:t xml:space="preserve">0.0083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6" w:name="TBL-1-8-17"/>
            <w:bookmarkEnd w:id="146"/>
            <w:r>
              <w:rPr>
                <w:rFonts w:ascii="Times New Roman" w:hAnsi="Times New Roman"/>
                <w:sz w:val="18"/>
              </w:rPr>
              <w:t xml:space="preserve">0.0092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7" w:name="TBL-1-9-1"/>
            <w:bookmarkStart w:id="148" w:name="TBL-1-9-"/>
            <w:bookmarkEnd w:id="147"/>
            <w:bookmarkEnd w:id="148"/>
            <w:r>
              <w:rPr>
                <w:rFonts w:ascii="Times New Roman" w:hAnsi="Times New Roman"/>
                <w:sz w:val="18"/>
              </w:rPr>
              <w:t xml:space="preserve">2.76e-102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49" w:name="TBL-1-9-2"/>
            <w:bookmarkStart w:id="150" w:name="TBL-1-9-2"/>
            <w:bookmarkEnd w:id="15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TCAGGG </w:t>
            </w:r>
            <w:bookmarkStart w:id="151" w:name="TBL-1-9-3"/>
            <w:bookmarkEnd w:id="15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2" w:name="TBL-1-9-4"/>
            <w:bookmarkEnd w:id="1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3" w:name="TBL-1-9-5"/>
            <w:bookmarkEnd w:id="153"/>
            <w:r>
              <w:rPr>
                <w:rFonts w:ascii="Times New Roman" w:hAnsi="Times New Roman"/>
                <w:sz w:val="18"/>
              </w:rPr>
              <w:t xml:space="preserve">0.7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4" w:name="TBL-1-9-6"/>
            <w:bookmarkEnd w:id="154"/>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5" w:name="TBL-1-9-7"/>
            <w:bookmarkEnd w:id="155"/>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6" w:name="TBL-1-9-8"/>
            <w:bookmarkEnd w:id="15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7" w:name="TBL-1-9-9"/>
            <w:bookmarkEnd w:id="157"/>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8" w:name="TBL-1-9-10"/>
            <w:bookmarkEnd w:id="158"/>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9" w:name="TBL-1-9-11"/>
            <w:bookmarkEnd w:id="159"/>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0" w:name="TBL-1-9-12"/>
            <w:bookmarkEnd w:id="160"/>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1" w:name="TBL-1-9-13"/>
            <w:bookmarkEnd w:id="161"/>
            <w:r>
              <w:rPr>
                <w:rFonts w:ascii="Times New Roman" w:hAnsi="Times New Roman"/>
                <w:sz w:val="18"/>
              </w:rPr>
              <w:t xml:space="preserve">0.0078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2" w:name="TBL-1-9-14"/>
            <w:bookmarkEnd w:id="162"/>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3" w:name="TBL-1-9-15"/>
            <w:bookmarkEnd w:id="163"/>
            <w:r>
              <w:rPr>
                <w:rFonts w:ascii="Times New Roman" w:hAnsi="Times New Roman"/>
                <w:sz w:val="18"/>
              </w:rPr>
              <w:t xml:space="preserve">0.0082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4" w:name="TBL-1-9-16"/>
            <w:bookmarkEnd w:id="164"/>
            <w:r>
              <w:rPr>
                <w:rFonts w:ascii="Times New Roman" w:hAnsi="Times New Roman"/>
                <w:sz w:val="18"/>
              </w:rPr>
              <w:t xml:space="preserve">0.0058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5" w:name="TBL-1-9-17"/>
            <w:bookmarkEnd w:id="165"/>
            <w:r>
              <w:rPr>
                <w:rFonts w:ascii="Times New Roman" w:hAnsi="Times New Roman"/>
                <w:sz w:val="18"/>
              </w:rPr>
              <w:t xml:space="preserve">0.0087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6" w:name="TBL-1-10-"/>
            <w:bookmarkStart w:id="167" w:name="TBL-1-10-1"/>
            <w:bookmarkEnd w:id="166"/>
            <w:bookmarkEnd w:id="167"/>
            <w:r>
              <w:rPr>
                <w:rFonts w:ascii="Times New Roman" w:hAnsi="Times New Roman"/>
                <w:sz w:val="18"/>
              </w:rPr>
              <w:t>1.22e-24</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68" w:name="TBL-1-10-2"/>
            <w:bookmarkStart w:id="169" w:name="TBL-1-10-2"/>
            <w:bookmarkEnd w:id="16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 </w:t>
            </w:r>
            <w:bookmarkStart w:id="170" w:name="TBL-1-10-3"/>
            <w:bookmarkEnd w:id="17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1" w:name="TBL-1-10-4"/>
            <w:bookmarkEnd w:id="171"/>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2" w:name="TBL-1-10-5"/>
            <w:bookmarkEnd w:id="172"/>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3" w:name="TBL-1-10-6"/>
            <w:bookmarkEnd w:id="173"/>
            <w:r>
              <w:rPr>
                <w:rFonts w:ascii="Times New Roman" w:hAnsi="Times New Roman"/>
                <w:sz w:val="18"/>
              </w:rPr>
              <w:t xml:space="preserve">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4" w:name="TBL-1-10-7"/>
            <w:bookmarkEnd w:id="174"/>
            <w:r>
              <w:rPr>
                <w:rFonts w:ascii="Times New Roman" w:hAnsi="Times New Roman"/>
                <w:sz w:val="18"/>
              </w:rPr>
              <w:t xml:space="preserve">4.2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5" w:name="TBL-1-10-8"/>
            <w:bookmarkEnd w:id="175"/>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6" w:name="TBL-1-10-9"/>
            <w:bookmarkEnd w:id="176"/>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7" w:name="TBL-1-10-10"/>
            <w:bookmarkEnd w:id="177"/>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8" w:name="TBL-1-10-11"/>
            <w:bookmarkEnd w:id="178"/>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9" w:name="TBL-1-10-12"/>
            <w:bookmarkEnd w:id="179"/>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0" w:name="TBL-1-10-13"/>
            <w:bookmarkEnd w:id="180"/>
            <w:r>
              <w:rPr>
                <w:rFonts w:ascii="Times New Roman" w:hAnsi="Times New Roman"/>
                <w:sz w:val="18"/>
              </w:rPr>
              <w:t xml:space="preserve">0.0092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1" w:name="TBL-1-10-14"/>
            <w:bookmarkEnd w:id="181"/>
            <w:r>
              <w:rPr>
                <w:rFonts w:ascii="Times New Roman" w:hAnsi="Times New Roman"/>
                <w:sz w:val="18"/>
              </w:rPr>
              <w:t xml:space="preserve">0.0110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2" w:name="TBL-1-10-15"/>
            <w:bookmarkEnd w:id="182"/>
            <w:r>
              <w:rPr>
                <w:rFonts w:ascii="Times New Roman" w:hAnsi="Times New Roman"/>
                <w:sz w:val="18"/>
              </w:rPr>
              <w:t xml:space="preserve">0.0052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3" w:name="TBL-1-10-16"/>
            <w:bookmarkEnd w:id="183"/>
            <w:r>
              <w:rPr>
                <w:rFonts w:ascii="Times New Roman" w:hAnsi="Times New Roman"/>
                <w:sz w:val="18"/>
              </w:rPr>
              <w:t xml:space="preserve">0.0084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4" w:name="TBL-1-10-17"/>
            <w:bookmarkEnd w:id="184"/>
            <w:r>
              <w:rPr>
                <w:rFonts w:ascii="Times New Roman" w:hAnsi="Times New Roman"/>
                <w:sz w:val="18"/>
              </w:rPr>
              <w:t xml:space="preserve">0.0049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5" w:name="TBL-1-11-1"/>
            <w:bookmarkStart w:id="186" w:name="TBL-1-11-"/>
            <w:bookmarkEnd w:id="185"/>
            <w:bookmarkEnd w:id="186"/>
            <w:r>
              <w:rPr>
                <w:rFonts w:ascii="Times New Roman" w:hAnsi="Times New Roman"/>
                <w:sz w:val="18"/>
              </w:rPr>
              <w:t xml:space="preserve">4.60e-94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87" w:name="TBL-1-11-2"/>
            <w:bookmarkStart w:id="188" w:name="TBL-1-11-2"/>
            <w:bookmarkEnd w:id="18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 </w:t>
            </w:r>
            <w:bookmarkStart w:id="189" w:name="TBL-1-11-3"/>
            <w:bookmarkEnd w:id="18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0" w:name="TBL-1-11-4"/>
            <w:bookmarkEnd w:id="190"/>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1" w:name="TBL-1-11-5"/>
            <w:bookmarkEnd w:id="191"/>
            <w:r>
              <w:rPr>
                <w:rFonts w:ascii="Times New Roman" w:hAnsi="Times New Roman"/>
                <w:sz w:val="18"/>
              </w:rPr>
              <w:t xml:space="preserve">1.9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2" w:name="TBL-1-11-6"/>
            <w:bookmarkEnd w:id="19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3" w:name="TBL-1-11-7"/>
            <w:bookmarkEnd w:id="193"/>
            <w:r>
              <w:rPr>
                <w:rFonts w:ascii="Times New Roman" w:hAnsi="Times New Roman"/>
                <w:sz w:val="18"/>
              </w:rPr>
              <w:t xml:space="preserve">3.0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4" w:name="TBL-1-11-8"/>
            <w:bookmarkEnd w:id="194"/>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5" w:name="TBL-1-11-9"/>
            <w:bookmarkEnd w:id="195"/>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6" w:name="TBL-1-11-10"/>
            <w:bookmarkEnd w:id="196"/>
            <w:r>
              <w:rPr>
                <w:rFonts w:ascii="Times New Roman" w:hAnsi="Times New Roman"/>
                <w:sz w:val="18"/>
              </w:rPr>
              <w:t xml:space="preserve">2.4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7" w:name="TBL-1-11-11"/>
            <w:bookmarkEnd w:id="197"/>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8" w:name="TBL-1-11-12"/>
            <w:bookmarkEnd w:id="198"/>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9" w:name="TBL-1-11-13"/>
            <w:bookmarkEnd w:id="199"/>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0" w:name="TBL-1-11-14"/>
            <w:bookmarkEnd w:id="200"/>
            <w:r>
              <w:rPr>
                <w:rFonts w:ascii="Times New Roman" w:hAnsi="Times New Roman"/>
                <w:sz w:val="18"/>
              </w:rPr>
              <w:t xml:space="preserve">0.0063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1" w:name="TBL-1-11-15"/>
            <w:bookmarkEnd w:id="201"/>
            <w:r>
              <w:rPr>
                <w:rFonts w:ascii="Times New Roman" w:hAnsi="Times New Roman"/>
                <w:sz w:val="18"/>
              </w:rPr>
              <w:t xml:space="preserve">0.0058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2" w:name="TBL-1-11-16"/>
            <w:bookmarkEnd w:id="202"/>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3" w:name="TBL-1-11-17"/>
            <w:bookmarkEnd w:id="203"/>
            <w:r>
              <w:rPr>
                <w:rFonts w:ascii="Times New Roman" w:hAnsi="Times New Roman"/>
                <w:sz w:val="18"/>
              </w:rPr>
              <w:t xml:space="preserve">0.0048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4" w:name="TBL-1-12-1"/>
            <w:bookmarkStart w:id="205" w:name="TBL-1-12-"/>
            <w:bookmarkEnd w:id="204"/>
            <w:bookmarkEnd w:id="205"/>
            <w:r>
              <w:rPr>
                <w:rFonts w:ascii="Times New Roman" w:hAnsi="Times New Roman"/>
                <w:sz w:val="18"/>
              </w:rPr>
              <w:t>5.75e-91</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06" w:name="TBL-1-12-2"/>
            <w:bookmarkStart w:id="207" w:name="TBL-1-12-2"/>
            <w:bookmarkEnd w:id="20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TTAGGTTAGGG </w:t>
            </w:r>
            <w:bookmarkStart w:id="208" w:name="TBL-1-12-3"/>
            <w:bookmarkEnd w:id="20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9" w:name="TBL-1-12-4"/>
            <w:bookmarkEnd w:id="209"/>
            <w:r>
              <w:rPr>
                <w:rFonts w:ascii="Times New Roman" w:hAnsi="Times New Roman"/>
                <w:sz w:val="18"/>
              </w:rPr>
              <w:t xml:space="preserve">2.7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0" w:name="TBL-1-12-5"/>
            <w:bookmarkEnd w:id="210"/>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1" w:name="TBL-1-12-6"/>
            <w:bookmarkEnd w:id="211"/>
            <w:r>
              <w:rPr>
                <w:rFonts w:ascii="Times New Roman" w:hAnsi="Times New Roman"/>
                <w:sz w:val="18"/>
              </w:rPr>
              <w:t xml:space="preserve">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2" w:name="TBL-1-12-7"/>
            <w:bookmarkEnd w:id="212"/>
            <w:r>
              <w:rPr>
                <w:rFonts w:ascii="Times New Roman" w:hAnsi="Times New Roman"/>
                <w:sz w:val="18"/>
              </w:rPr>
              <w:t xml:space="preserve">6.5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3" w:name="TBL-1-12-8"/>
            <w:bookmarkEnd w:id="213"/>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4" w:name="TBL-1-12-9"/>
            <w:bookmarkEnd w:id="214"/>
            <w:r>
              <w:rPr>
                <w:rFonts w:ascii="Times New Roman" w:hAnsi="Times New Roman"/>
                <w:sz w:val="18"/>
              </w:rPr>
              <w:t xml:space="preserve">4.9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5" w:name="TBL-1-12-10"/>
            <w:bookmarkEnd w:id="215"/>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6" w:name="TBL-1-12-11"/>
            <w:bookmarkEnd w:id="216"/>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7" w:name="TBL-1-12-12"/>
            <w:bookmarkEnd w:id="217"/>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8" w:name="TBL-1-12-13"/>
            <w:bookmarkEnd w:id="218"/>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9" w:name="TBL-1-12-14"/>
            <w:bookmarkEnd w:id="219"/>
            <w:r>
              <w:rPr>
                <w:rFonts w:ascii="Times New Roman" w:hAnsi="Times New Roman"/>
                <w:sz w:val="18"/>
              </w:rPr>
              <w:t xml:space="preserve">0.0088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0" w:name="TBL-1-12-15"/>
            <w:bookmarkEnd w:id="220"/>
            <w:r>
              <w:rPr>
                <w:rFonts w:ascii="Times New Roman" w:hAnsi="Times New Roman"/>
                <w:sz w:val="18"/>
              </w:rPr>
              <w:t xml:space="preserve">0.0037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1" w:name="TBL-1-12-16"/>
            <w:bookmarkEnd w:id="221"/>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2" w:name="TBL-1-12-17"/>
            <w:bookmarkEnd w:id="222"/>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3" w:name="TBL-1-13-1"/>
            <w:bookmarkStart w:id="224" w:name="TBL-1-13-"/>
            <w:bookmarkEnd w:id="223"/>
            <w:bookmarkEnd w:id="224"/>
            <w:r>
              <w:rPr>
                <w:rFonts w:ascii="Times New Roman" w:hAnsi="Times New Roman"/>
                <w:sz w:val="18"/>
              </w:rPr>
              <w:t xml:space="preserve">1.97e-89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25" w:name="TBL-1-13-2"/>
            <w:bookmarkStart w:id="226" w:name="TBL-1-13-2"/>
            <w:bookmarkEnd w:id="22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TAGGGC </w:t>
            </w:r>
            <w:bookmarkStart w:id="227" w:name="TBL-1-13-3"/>
            <w:bookmarkEnd w:id="22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8" w:name="TBL-1-13-4"/>
            <w:bookmarkEnd w:id="228"/>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9" w:name="TBL-1-13-5"/>
            <w:bookmarkEnd w:id="229"/>
            <w:r>
              <w:rPr>
                <w:rFonts w:ascii="Times New Roman" w:hAnsi="Times New Roman"/>
                <w:sz w:val="18"/>
              </w:rPr>
              <w:t xml:space="preserve">0.4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0" w:name="TBL-1-13-6"/>
            <w:bookmarkEnd w:id="23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1" w:name="TBL-1-13-7"/>
            <w:bookmarkEnd w:id="231"/>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2" w:name="TBL-1-13-8"/>
            <w:bookmarkEnd w:id="232"/>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3" w:name="TBL-1-13-9"/>
            <w:bookmarkEnd w:id="233"/>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4" w:name="TBL-1-13-10"/>
            <w:bookmarkEnd w:id="234"/>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5" w:name="TBL-1-13-11"/>
            <w:bookmarkEnd w:id="23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6" w:name="TBL-1-13-12"/>
            <w:bookmarkEnd w:id="236"/>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7" w:name="TBL-1-13-13"/>
            <w:bookmarkEnd w:id="237"/>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8" w:name="TBL-1-13-14"/>
            <w:bookmarkEnd w:id="238"/>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9" w:name="TBL-1-13-15"/>
            <w:bookmarkEnd w:id="239"/>
            <w:r>
              <w:rPr>
                <w:rFonts w:ascii="Times New Roman" w:hAnsi="Times New Roman"/>
                <w:sz w:val="18"/>
              </w:rPr>
              <w:t xml:space="preserve">0.0060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0" w:name="TBL-1-13-16"/>
            <w:bookmarkEnd w:id="240"/>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1" w:name="TBL-1-13-17"/>
            <w:bookmarkEnd w:id="241"/>
            <w:r>
              <w:rPr>
                <w:rFonts w:ascii="Times New Roman" w:hAnsi="Times New Roman"/>
                <w:sz w:val="18"/>
              </w:rPr>
              <w:t xml:space="preserve">0.0099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2" w:name="TBL-1-14-1"/>
            <w:bookmarkStart w:id="243" w:name="TBL-1-14-"/>
            <w:bookmarkEnd w:id="242"/>
            <w:bookmarkEnd w:id="243"/>
            <w:r>
              <w:rPr>
                <w:rFonts w:ascii="Times New Roman" w:hAnsi="Times New Roman"/>
                <w:sz w:val="18"/>
              </w:rPr>
              <w:t>5.64e-42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44" w:name="TBL-1-14-2"/>
            <w:bookmarkStart w:id="245" w:name="TBL-1-14-2"/>
            <w:bookmarkEnd w:id="24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TTTAGGG </w:t>
            </w:r>
            <w:bookmarkStart w:id="246" w:name="TBL-1-14-3"/>
            <w:bookmarkEnd w:id="24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7" w:name="TBL-1-14-4"/>
            <w:bookmarkEnd w:id="24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8" w:name="TBL-1-14-5"/>
            <w:bookmarkEnd w:id="248"/>
            <w:r>
              <w:rPr>
                <w:rFonts w:ascii="Times New Roman" w:hAnsi="Times New Roman"/>
                <w:sz w:val="18"/>
              </w:rPr>
              <w:t xml:space="preserve">1.5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9" w:name="TBL-1-14-6"/>
            <w:bookmarkEnd w:id="24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0" w:name="TBL-1-14-7"/>
            <w:bookmarkEnd w:id="250"/>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1" w:name="TBL-1-14-8"/>
            <w:bookmarkEnd w:id="251"/>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2" w:name="TBL-1-14-9"/>
            <w:bookmarkEnd w:id="252"/>
            <w:r>
              <w:rPr>
                <w:rFonts w:ascii="Times New Roman" w:hAnsi="Times New Roman"/>
                <w:sz w:val="18"/>
              </w:rPr>
              <w:t xml:space="preserve">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3" w:name="TBL-1-14-10"/>
            <w:bookmarkEnd w:id="253"/>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4" w:name="TBL-1-14-11"/>
            <w:bookmarkEnd w:id="254"/>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5" w:name="TBL-1-14-12"/>
            <w:bookmarkEnd w:id="25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6" w:name="TBL-1-14-13"/>
            <w:bookmarkEnd w:id="256"/>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7" w:name="TBL-1-14-14"/>
            <w:bookmarkEnd w:id="257"/>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8" w:name="TBL-1-14-15"/>
            <w:bookmarkEnd w:id="258"/>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9" w:name="TBL-1-14-16"/>
            <w:bookmarkEnd w:id="259"/>
            <w:r>
              <w:rPr>
                <w:rFonts w:ascii="Times New Roman" w:hAnsi="Times New Roman"/>
                <w:sz w:val="18"/>
              </w:rPr>
              <w:t xml:space="preserve">0.0055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0" w:name="TBL-1-14-17"/>
            <w:bookmarkEnd w:id="260"/>
            <w:r>
              <w:rPr>
                <w:rFonts w:ascii="Times New Roman" w:hAnsi="Times New Roman"/>
                <w:sz w:val="18"/>
              </w:rPr>
              <w:t xml:space="preserve">0.0058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1" w:name="TBL-1-15-1"/>
            <w:bookmarkStart w:id="262" w:name="TBL-1-15-"/>
            <w:bookmarkEnd w:id="261"/>
            <w:bookmarkEnd w:id="262"/>
            <w:r>
              <w:rPr>
                <w:rFonts w:ascii="Times New Roman" w:hAnsi="Times New Roman"/>
                <w:sz w:val="18"/>
              </w:rPr>
              <w:t xml:space="preserve">2.32e-79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63" w:name="TBL-1-15-2"/>
            <w:bookmarkStart w:id="264" w:name="TBL-1-15-2"/>
            <w:bookmarkEnd w:id="26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TAGGGG </w:t>
            </w:r>
            <w:bookmarkStart w:id="265" w:name="TBL-1-15-3"/>
            <w:bookmarkEnd w:id="26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6" w:name="TBL-1-15-4"/>
            <w:bookmarkEnd w:id="26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7" w:name="TBL-1-15-5"/>
            <w:bookmarkEnd w:id="267"/>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8" w:name="TBL-1-15-6"/>
            <w:bookmarkEnd w:id="268"/>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9" w:name="TBL-1-15-7"/>
            <w:bookmarkEnd w:id="269"/>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0" w:name="TBL-1-15-8"/>
            <w:bookmarkEnd w:id="270"/>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1" w:name="TBL-1-15-9"/>
            <w:bookmarkEnd w:id="27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2" w:name="TBL-1-15-10"/>
            <w:bookmarkEnd w:id="272"/>
            <w:r>
              <w:rPr>
                <w:rFonts w:ascii="Times New Roman" w:hAnsi="Times New Roman"/>
                <w:sz w:val="18"/>
              </w:rPr>
              <w:t xml:space="preserve">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3" w:name="TBL-1-15-11"/>
            <w:bookmarkEnd w:id="273"/>
            <w:r>
              <w:rPr>
                <w:rFonts w:ascii="Times New Roman" w:hAnsi="Times New Roman"/>
                <w:sz w:val="18"/>
              </w:rPr>
              <w:t xml:space="preserve">0.0035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4" w:name="TBL-1-15-12"/>
            <w:bookmarkEnd w:id="274"/>
            <w:r>
              <w:rPr>
                <w:rFonts w:ascii="Times New Roman" w:hAnsi="Times New Roman"/>
                <w:sz w:val="18"/>
              </w:rPr>
              <w:t xml:space="preserve">0.0051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5" w:name="TBL-1-15-13"/>
            <w:bookmarkEnd w:id="27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6" w:name="TBL-1-15-14"/>
            <w:bookmarkEnd w:id="276"/>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7" w:name="TBL-1-15-15"/>
            <w:bookmarkEnd w:id="277"/>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8" w:name="TBL-1-15-16"/>
            <w:bookmarkEnd w:id="278"/>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9" w:name="TBL-1-15-17"/>
            <w:bookmarkEnd w:id="279"/>
            <w:r>
              <w:rPr>
                <w:rFonts w:ascii="Times New Roman" w:hAnsi="Times New Roman"/>
                <w:sz w:val="18"/>
              </w:rPr>
              <w:t xml:space="preserve">0.0060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0" w:name="TBL-1-16-1"/>
            <w:bookmarkStart w:id="281" w:name="TBL-1-16-"/>
            <w:bookmarkEnd w:id="280"/>
            <w:bookmarkEnd w:id="281"/>
            <w:r>
              <w:rPr>
                <w:rFonts w:ascii="Times New Roman" w:hAnsi="Times New Roman"/>
                <w:sz w:val="18"/>
              </w:rPr>
              <w:t>2.68e-42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82" w:name="TBL-1-16-2"/>
            <w:bookmarkStart w:id="283" w:name="TBL-1-16-2"/>
            <w:bookmarkEnd w:id="28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TAGGGTTAGGG </w:t>
            </w:r>
            <w:bookmarkStart w:id="284" w:name="TBL-1-16-3"/>
            <w:bookmarkEnd w:id="28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5" w:name="TBL-1-16-4"/>
            <w:bookmarkEnd w:id="285"/>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6" w:name="TBL-1-16-5"/>
            <w:bookmarkEnd w:id="286"/>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7" w:name="TBL-1-16-6"/>
            <w:bookmarkEnd w:id="287"/>
            <w:r>
              <w:rPr>
                <w:rFonts w:ascii="Times New Roman" w:hAnsi="Times New Roman"/>
                <w:sz w:val="18"/>
              </w:rPr>
              <w:t xml:space="preserve">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8" w:name="TBL-1-16-7"/>
            <w:bookmarkEnd w:id="288"/>
            <w:r>
              <w:rPr>
                <w:rFonts w:ascii="Times New Roman" w:hAnsi="Times New Roman"/>
                <w:sz w:val="18"/>
              </w:rPr>
              <w:t xml:space="preserve">4.0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9" w:name="TBL-1-16-8"/>
            <w:bookmarkEnd w:id="289"/>
            <w:r>
              <w:rPr>
                <w:rFonts w:ascii="Times New Roman" w:hAnsi="Times New Roman"/>
                <w:sz w:val="18"/>
              </w:rPr>
              <w:t xml:space="preserve">3.5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0" w:name="TBL-1-16-9"/>
            <w:bookmarkEnd w:id="290"/>
            <w:r>
              <w:rPr>
                <w:rFonts w:ascii="Times New Roman" w:hAnsi="Times New Roman"/>
                <w:sz w:val="18"/>
              </w:rPr>
              <w:t xml:space="preserve">3.8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1" w:name="TBL-1-16-10"/>
            <w:bookmarkEnd w:id="291"/>
            <w:r>
              <w:rPr>
                <w:rFonts w:ascii="Times New Roman" w:hAnsi="Times New Roman"/>
                <w:sz w:val="18"/>
              </w:rPr>
              <w:t xml:space="preserve">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2" w:name="TBL-1-16-11"/>
            <w:bookmarkEnd w:id="292"/>
            <w:r>
              <w:rPr>
                <w:rFonts w:ascii="Times New Roman" w:hAnsi="Times New Roman"/>
                <w:sz w:val="18"/>
              </w:rPr>
              <w:t xml:space="preserve">0.0036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3" w:name="TBL-1-16-12"/>
            <w:bookmarkEnd w:id="293"/>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4" w:name="TBL-1-16-13"/>
            <w:bookmarkEnd w:id="294"/>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5" w:name="TBL-1-16-14"/>
            <w:bookmarkEnd w:id="295"/>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6" w:name="TBL-1-16-15"/>
            <w:bookmarkEnd w:id="296"/>
            <w:r>
              <w:rPr>
                <w:rFonts w:ascii="Times New Roman" w:hAnsi="Times New Roman"/>
                <w:sz w:val="18"/>
              </w:rPr>
              <w:t xml:space="preserve">0.0041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7" w:name="TBL-1-16-16"/>
            <w:bookmarkEnd w:id="297"/>
            <w:r>
              <w:rPr>
                <w:rFonts w:ascii="Times New Roman" w:hAnsi="Times New Roman"/>
                <w:sz w:val="18"/>
              </w:rPr>
              <w:t xml:space="preserve">0.0040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8" w:name="TBL-1-16-17"/>
            <w:bookmarkEnd w:id="29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9" w:name="TBL-1-17-1"/>
            <w:bookmarkStart w:id="300" w:name="TBL-1-17-"/>
            <w:bookmarkEnd w:id="299"/>
            <w:bookmarkEnd w:id="300"/>
            <w:r>
              <w:rPr>
                <w:rFonts w:ascii="Times New Roman" w:hAnsi="Times New Roman"/>
                <w:sz w:val="18"/>
              </w:rPr>
              <w:t xml:space="preserve">1.45e-84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01" w:name="TBL-1-17-2"/>
            <w:bookmarkStart w:id="302" w:name="TBL-1-17-2"/>
            <w:bookmarkEnd w:id="30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TTAAGGG </w:t>
            </w:r>
            <w:bookmarkStart w:id="303" w:name="TBL-1-17-3"/>
            <w:bookmarkEnd w:id="30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4" w:name="TBL-1-17-4"/>
            <w:bookmarkEnd w:id="304"/>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5" w:name="TBL-1-17-5"/>
            <w:bookmarkEnd w:id="305"/>
            <w:r>
              <w:rPr>
                <w:rFonts w:ascii="Times New Roman" w:hAnsi="Times New Roman"/>
                <w:sz w:val="18"/>
              </w:rPr>
              <w:t xml:space="preserve">1.2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6" w:name="TBL-1-17-6"/>
            <w:bookmarkEnd w:id="306"/>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7" w:name="TBL-1-17-7"/>
            <w:bookmarkEnd w:id="307"/>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8" w:name="TBL-1-17-8"/>
            <w:bookmarkEnd w:id="308"/>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9" w:name="TBL-1-17-9"/>
            <w:bookmarkEnd w:id="309"/>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0" w:name="TBL-1-17-10"/>
            <w:bookmarkEnd w:id="31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1" w:name="TBL-1-17-11"/>
            <w:bookmarkEnd w:id="31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2" w:name="TBL-1-17-12"/>
            <w:bookmarkEnd w:id="312"/>
            <w:r>
              <w:rPr>
                <w:rFonts w:ascii="Times New Roman" w:hAnsi="Times New Roman"/>
                <w:sz w:val="18"/>
              </w:rPr>
              <w:t xml:space="preserve">0.0030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3" w:name="TBL-1-17-13"/>
            <w:bookmarkEnd w:id="313"/>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4" w:name="TBL-1-17-14"/>
            <w:bookmarkEnd w:id="31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5" w:name="TBL-1-17-15"/>
            <w:bookmarkEnd w:id="31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6" w:name="TBL-1-17-16"/>
            <w:bookmarkEnd w:id="316"/>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7" w:name="TBL-1-17-17"/>
            <w:bookmarkEnd w:id="317"/>
            <w:r>
              <w:rPr>
                <w:rFonts w:ascii="Times New Roman" w:hAnsi="Times New Roman"/>
                <w:sz w:val="18"/>
              </w:rPr>
              <w:t xml:space="preserve">0.0032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8" w:name="TBL-1-18-"/>
            <w:bookmarkStart w:id="319" w:name="TBL-1-18-1"/>
            <w:bookmarkEnd w:id="318"/>
            <w:bookmarkEnd w:id="319"/>
            <w:r>
              <w:rPr>
                <w:rFonts w:ascii="Times New Roman" w:hAnsi="Times New Roman"/>
                <w:sz w:val="18"/>
              </w:rPr>
              <w:t>4.87e-70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20" w:name="TBL-1-18-2"/>
            <w:bookmarkStart w:id="321" w:name="TBL-1-18-2"/>
            <w:bookmarkEnd w:id="32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 </w:t>
            </w:r>
            <w:bookmarkStart w:id="322" w:name="TBL-1-18-3"/>
            <w:bookmarkEnd w:id="32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3" w:name="TBL-1-18-4"/>
            <w:bookmarkEnd w:id="323"/>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4" w:name="TBL-1-18-5"/>
            <w:bookmarkEnd w:id="324"/>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5" w:name="TBL-1-18-6"/>
            <w:bookmarkEnd w:id="32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6" w:name="TBL-1-18-7"/>
            <w:bookmarkEnd w:id="326"/>
            <w:r>
              <w:rPr>
                <w:rFonts w:ascii="Times New Roman" w:hAnsi="Times New Roman"/>
                <w:sz w:val="18"/>
              </w:rPr>
              <w:t xml:space="preserve">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7" w:name="TBL-1-18-8"/>
            <w:bookmarkEnd w:id="327"/>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8" w:name="TBL-1-18-9"/>
            <w:bookmarkEnd w:id="32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9" w:name="TBL-1-18-10"/>
            <w:bookmarkEnd w:id="329"/>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0" w:name="TBL-1-18-11"/>
            <w:bookmarkEnd w:id="33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1" w:name="TBL-1-18-12"/>
            <w:bookmarkEnd w:id="33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2" w:name="TBL-1-18-13"/>
            <w:bookmarkEnd w:id="332"/>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3" w:name="TBL-1-18-14"/>
            <w:bookmarkEnd w:id="333"/>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4" w:name="TBL-1-18-15"/>
            <w:bookmarkEnd w:id="334"/>
            <w:r>
              <w:rPr>
                <w:rFonts w:ascii="Times New Roman" w:hAnsi="Times New Roman"/>
                <w:sz w:val="18"/>
              </w:rPr>
              <w:t xml:space="preserve">0.0028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5" w:name="TBL-1-18-16"/>
            <w:bookmarkEnd w:id="33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6" w:name="TBL-1-18-17"/>
            <w:bookmarkEnd w:id="336"/>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7" w:name="TBL-1-19-1"/>
            <w:bookmarkStart w:id="338" w:name="TBL-1-19-"/>
            <w:bookmarkEnd w:id="337"/>
            <w:bookmarkEnd w:id="338"/>
            <w:r>
              <w:rPr>
                <w:rFonts w:ascii="Times New Roman" w:hAnsi="Times New Roman"/>
                <w:sz w:val="18"/>
              </w:rPr>
              <w:t xml:space="preserve">3.17e-70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39" w:name="TBL-1-19-2"/>
            <w:bookmarkStart w:id="340" w:name="TBL-1-19-2"/>
            <w:bookmarkEnd w:id="34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TTAGGGTTTAGGG </w:t>
            </w:r>
            <w:bookmarkStart w:id="341" w:name="TBL-1-19-3"/>
            <w:bookmarkEnd w:id="34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2" w:name="TBL-1-19-4"/>
            <w:bookmarkEnd w:id="342"/>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3" w:name="TBL-1-19-5"/>
            <w:bookmarkEnd w:id="343"/>
            <w:r>
              <w:rPr>
                <w:rFonts w:ascii="Times New Roman" w:hAnsi="Times New Roman"/>
                <w:sz w:val="18"/>
              </w:rPr>
              <w:t xml:space="preserve">1.4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4" w:name="TBL-1-19-6"/>
            <w:bookmarkEnd w:id="344"/>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5" w:name="TBL-1-19-7"/>
            <w:bookmarkEnd w:id="345"/>
            <w:r>
              <w:rPr>
                <w:rFonts w:ascii="Times New Roman" w:hAnsi="Times New Roman"/>
                <w:sz w:val="18"/>
              </w:rPr>
              <w:t xml:space="preserve">1.5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6" w:name="TBL-1-19-8"/>
            <w:bookmarkEnd w:id="346"/>
            <w:r>
              <w:rPr>
                <w:rFonts w:ascii="Times New Roman" w:hAnsi="Times New Roman"/>
                <w:sz w:val="18"/>
              </w:rPr>
              <w:t xml:space="preserve">1.3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7" w:name="TBL-1-19-9"/>
            <w:bookmarkEnd w:id="347"/>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8" w:name="TBL-1-19-10"/>
            <w:bookmarkEnd w:id="348"/>
            <w:r>
              <w:rPr>
                <w:rFonts w:ascii="Times New Roman" w:hAnsi="Times New Roman"/>
                <w:sz w:val="18"/>
              </w:rPr>
              <w:t xml:space="preserve">2.3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9" w:name="TBL-1-19-11"/>
            <w:bookmarkEnd w:id="349"/>
            <w:r>
              <w:rPr>
                <w:rFonts w:ascii="Times New Roman" w:hAnsi="Times New Roman"/>
                <w:sz w:val="18"/>
              </w:rPr>
              <w:t xml:space="preserve">0.0011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0" w:name="TBL-1-19-12"/>
            <w:bookmarkEnd w:id="350"/>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1" w:name="TBL-1-19-13"/>
            <w:bookmarkEnd w:id="35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2" w:name="TBL-1-19-14"/>
            <w:bookmarkEnd w:id="352"/>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3" w:name="TBL-1-19-15"/>
            <w:bookmarkEnd w:id="353"/>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4" w:name="TBL-1-19-16"/>
            <w:bookmarkEnd w:id="35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5" w:name="TBL-1-19-17"/>
            <w:bookmarkEnd w:id="355"/>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6" w:name="TBL-1-20-1"/>
            <w:bookmarkStart w:id="357" w:name="TBL-1-20-"/>
            <w:bookmarkEnd w:id="356"/>
            <w:bookmarkEnd w:id="357"/>
            <w:r>
              <w:rPr>
                <w:rFonts w:ascii="Times New Roman" w:hAnsi="Times New Roman"/>
                <w:sz w:val="18"/>
              </w:rPr>
              <w:t>5.17e-68</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58" w:name="TBL-1-20-2"/>
            <w:bookmarkStart w:id="359" w:name="TBL-1-20-2"/>
            <w:bookmarkEnd w:id="35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TTGGGTTAGGG </w:t>
            </w:r>
            <w:bookmarkStart w:id="360" w:name="TBL-1-20-3"/>
            <w:bookmarkEnd w:id="36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1" w:name="TBL-1-20-4"/>
            <w:bookmarkEnd w:id="361"/>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2" w:name="TBL-1-20-5"/>
            <w:bookmarkEnd w:id="36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3" w:name="TBL-1-20-6"/>
            <w:bookmarkEnd w:id="36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4" w:name="TBL-1-20-7"/>
            <w:bookmarkEnd w:id="364"/>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5" w:name="TBL-1-20-8"/>
            <w:bookmarkEnd w:id="365"/>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6" w:name="TBL-1-20-9"/>
            <w:bookmarkEnd w:id="366"/>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7" w:name="TBL-1-20-10"/>
            <w:bookmarkEnd w:id="367"/>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8" w:name="TBL-1-20-11"/>
            <w:bookmarkEnd w:id="368"/>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9" w:name="TBL-1-20-12"/>
            <w:bookmarkEnd w:id="369"/>
            <w:r>
              <w:rPr>
                <w:rFonts w:ascii="Times New Roman" w:hAnsi="Times New Roman"/>
                <w:sz w:val="18"/>
              </w:rPr>
              <w:t xml:space="preserve">0.0007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0" w:name="TBL-1-20-13"/>
            <w:bookmarkEnd w:id="370"/>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1" w:name="TBL-1-20-14"/>
            <w:bookmarkEnd w:id="371"/>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2" w:name="TBL-1-20-15"/>
            <w:bookmarkEnd w:id="372"/>
            <w:r>
              <w:rPr>
                <w:rFonts w:ascii="Times New Roman" w:hAnsi="Times New Roman"/>
                <w:sz w:val="18"/>
              </w:rPr>
              <w:t xml:space="preserve">0.0015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3" w:name="TBL-1-20-16"/>
            <w:bookmarkEnd w:id="37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4" w:name="TBL-1-20-17"/>
            <w:bookmarkEnd w:id="374"/>
            <w:r>
              <w:rPr>
                <w:rFonts w:ascii="Times New Roman" w:hAnsi="Times New Roman"/>
                <w:sz w:val="18"/>
              </w:rPr>
              <w:t xml:space="preserve">0.0008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5" w:name="TBL-1-21-1"/>
            <w:bookmarkStart w:id="376" w:name="TBL-1-21-"/>
            <w:bookmarkEnd w:id="375"/>
            <w:bookmarkEnd w:id="376"/>
            <w:r>
              <w:rPr>
                <w:rFonts w:ascii="Times New Roman" w:hAnsi="Times New Roman"/>
                <w:sz w:val="18"/>
              </w:rPr>
              <w:t xml:space="preserve">1.75e-53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77" w:name="TBL-1-21-2"/>
            <w:bookmarkStart w:id="378" w:name="TBL-1-21-2"/>
            <w:bookmarkEnd w:id="37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TTAGGGTTAAGGG</w:t>
            </w:r>
            <w:bookmarkStart w:id="379" w:name="TBL-1-21-3"/>
            <w:bookmarkEnd w:id="37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0" w:name="TBL-1-21-4"/>
            <w:bookmarkEnd w:id="380"/>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1" w:name="TBL-1-21-5"/>
            <w:bookmarkEnd w:id="38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2" w:name="TBL-1-21-6"/>
            <w:bookmarkEnd w:id="38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3" w:name="TBL-1-21-7"/>
            <w:bookmarkEnd w:id="383"/>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4" w:name="TBL-1-21-8"/>
            <w:bookmarkEnd w:id="384"/>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5" w:name="TBL-1-21-9"/>
            <w:bookmarkEnd w:id="385"/>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6" w:name="TBL-1-21-10"/>
            <w:bookmarkEnd w:id="386"/>
            <w:r>
              <w:rPr>
                <w:rFonts w:ascii="Times New Roman" w:hAnsi="Times New Roman"/>
                <w:sz w:val="18"/>
              </w:rPr>
              <w:t xml:space="preserve">1.0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7" w:name="TBL-1-21-11"/>
            <w:bookmarkEnd w:id="387"/>
            <w:r>
              <w:rPr>
                <w:rFonts w:ascii="Times New Roman" w:hAnsi="Times New Roman"/>
                <w:sz w:val="18"/>
              </w:rPr>
              <w:t xml:space="preserve">0.0005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8" w:name="TBL-1-21-12"/>
            <w:bookmarkEnd w:id="38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9" w:name="TBL-1-21-13"/>
            <w:bookmarkEnd w:id="389"/>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0" w:name="TBL-1-21-14"/>
            <w:bookmarkEnd w:id="390"/>
            <w:r>
              <w:rPr>
                <w:rFonts w:ascii="Times New Roman" w:hAnsi="Times New Roman"/>
                <w:sz w:val="18"/>
              </w:rPr>
              <w:t xml:space="preserve">0.0004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1" w:name="TBL-1-21-15"/>
            <w:bookmarkEnd w:id="391"/>
            <w:r>
              <w:rPr>
                <w:rFonts w:ascii="Times New Roman" w:hAnsi="Times New Roman"/>
                <w:sz w:val="18"/>
              </w:rPr>
              <w:t xml:space="preserve">0.0006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2" w:name="TBL-1-21-16"/>
            <w:bookmarkEnd w:id="39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3" w:name="TBL-1-21-17"/>
            <w:bookmarkEnd w:id="393"/>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4" w:name="TBL-1-22-1"/>
            <w:bookmarkStart w:id="395" w:name="TBL-1-22-"/>
            <w:bookmarkEnd w:id="394"/>
            <w:bookmarkEnd w:id="395"/>
            <w:r>
              <w:rPr>
                <w:rFonts w:ascii="Times New Roman" w:hAnsi="Times New Roman"/>
                <w:sz w:val="18"/>
              </w:rPr>
              <w:t>1.03e-50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p </w:t>
            </w:r>
            <w:bookmarkStart w:id="396" w:name="TBL-1-22-2"/>
            <w:bookmarkEnd w:id="39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 </w:t>
            </w:r>
            <w:bookmarkStart w:id="397" w:name="TBL-1-22-3"/>
            <w:bookmarkEnd w:id="39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8" w:name="TBL-1-22-4"/>
            <w:bookmarkEnd w:id="398"/>
            <w:r>
              <w:rPr>
                <w:rFonts w:ascii="Times New Roman" w:hAnsi="Times New Roman"/>
                <w:sz w:val="18"/>
              </w:rPr>
              <w:t xml:space="preserve">21.5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9" w:name="TBL-1-22-5"/>
            <w:bookmarkEnd w:id="399"/>
            <w:r>
              <w:rPr>
                <w:rFonts w:ascii="Times New Roman" w:hAnsi="Times New Roman"/>
                <w:sz w:val="18"/>
              </w:rPr>
              <w:t xml:space="preserve">36.3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0" w:name="TBL-1-22-6"/>
            <w:bookmarkEnd w:id="400"/>
            <w:r>
              <w:rPr>
                <w:rFonts w:ascii="Times New Roman" w:hAnsi="Times New Roman"/>
                <w:sz w:val="18"/>
              </w:rPr>
              <w:t xml:space="preserve">19.9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1" w:name="TBL-1-22-7"/>
            <w:bookmarkEnd w:id="401"/>
            <w:r>
              <w:rPr>
                <w:rFonts w:ascii="Times New Roman" w:hAnsi="Times New Roman"/>
                <w:sz w:val="18"/>
              </w:rPr>
              <w:t xml:space="preserve">17.1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2" w:name="TBL-1-22-8"/>
            <w:bookmarkEnd w:id="402"/>
            <w:r>
              <w:rPr>
                <w:rFonts w:ascii="Times New Roman" w:hAnsi="Times New Roman"/>
                <w:sz w:val="18"/>
              </w:rPr>
              <w:t xml:space="preserve">32.0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3" w:name="TBL-1-22-9"/>
            <w:bookmarkEnd w:id="403"/>
            <w:r>
              <w:rPr>
                <w:rFonts w:ascii="Times New Roman" w:hAnsi="Times New Roman"/>
                <w:sz w:val="18"/>
              </w:rPr>
              <w:t xml:space="preserve">16.9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4" w:name="TBL-1-22-10"/>
            <w:bookmarkEnd w:id="404"/>
            <w:r>
              <w:rPr>
                <w:rFonts w:ascii="Times New Roman" w:hAnsi="Times New Roman"/>
                <w:sz w:val="18"/>
              </w:rPr>
              <w:t xml:space="preserve">11.6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5" w:name="TBL-1-22-11"/>
            <w:bookmarkEnd w:id="405"/>
            <w:r>
              <w:rPr>
                <w:rFonts w:ascii="Times New Roman" w:hAnsi="Times New Roman"/>
                <w:sz w:val="18"/>
              </w:rPr>
              <w:t xml:space="preserve">0.1687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6" w:name="TBL-1-22-12"/>
            <w:bookmarkEnd w:id="406"/>
            <w:r>
              <w:rPr>
                <w:rFonts w:ascii="Times New Roman" w:hAnsi="Times New Roman"/>
                <w:sz w:val="18"/>
              </w:rPr>
              <w:t xml:space="preserve">0.3113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7" w:name="TBL-1-22-13"/>
            <w:bookmarkEnd w:id="407"/>
            <w:r>
              <w:rPr>
                <w:rFonts w:ascii="Times New Roman" w:hAnsi="Times New Roman"/>
                <w:sz w:val="18"/>
              </w:rPr>
              <w:t xml:space="preserve">0.1491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8" w:name="TBL-1-22-14"/>
            <w:bookmarkEnd w:id="408"/>
            <w:r>
              <w:rPr>
                <w:rFonts w:ascii="Times New Roman" w:hAnsi="Times New Roman"/>
                <w:sz w:val="18"/>
              </w:rPr>
              <w:t xml:space="preserve">0.1258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9" w:name="TBL-1-22-15"/>
            <w:bookmarkEnd w:id="409"/>
            <w:r>
              <w:rPr>
                <w:rFonts w:ascii="Times New Roman" w:hAnsi="Times New Roman"/>
                <w:sz w:val="18"/>
              </w:rPr>
              <w:t xml:space="preserve">0.2639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0" w:name="TBL-1-22-16"/>
            <w:bookmarkEnd w:id="410"/>
            <w:r>
              <w:rPr>
                <w:rFonts w:ascii="Times New Roman" w:hAnsi="Times New Roman"/>
                <w:sz w:val="18"/>
              </w:rPr>
              <w:t xml:space="preserve">0.1255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1" w:name="TBL-1-22-17"/>
            <w:bookmarkEnd w:id="411"/>
            <w:r>
              <w:rPr>
                <w:rFonts w:ascii="Times New Roman" w:hAnsi="Times New Roman"/>
                <w:sz w:val="18"/>
              </w:rPr>
              <w:t xml:space="preserve">0.0831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2" w:name="TBL-1-23-1"/>
            <w:bookmarkStart w:id="413" w:name="TBL-1-23-"/>
            <w:bookmarkEnd w:id="412"/>
            <w:bookmarkEnd w:id="41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14" w:name="TBL-1-23-2"/>
            <w:bookmarkStart w:id="415" w:name="TBL-1-23-2"/>
            <w:bookmarkEnd w:id="41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CCCCAA </w:t>
            </w:r>
            <w:bookmarkStart w:id="416" w:name="TBL-1-23-3"/>
            <w:bookmarkEnd w:id="41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7" w:name="TBL-1-23-4"/>
            <w:bookmarkEnd w:id="41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8" w:name="TBL-1-23-5"/>
            <w:bookmarkEnd w:id="418"/>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9" w:name="TBL-1-23-6"/>
            <w:bookmarkEnd w:id="41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0" w:name="TBL-1-23-7"/>
            <w:bookmarkEnd w:id="420"/>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1" w:name="TBL-1-23-8"/>
            <w:bookmarkEnd w:id="421"/>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2" w:name="TBL-1-23-9"/>
            <w:bookmarkEnd w:id="42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3" w:name="TBL-1-23-10"/>
            <w:bookmarkEnd w:id="423"/>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4" w:name="TBL-1-23-11"/>
            <w:bookmarkEnd w:id="424"/>
            <w:r>
              <w:rPr>
                <w:rFonts w:ascii="Times New Roman" w:hAnsi="Times New Roman"/>
                <w:sz w:val="18"/>
              </w:rPr>
              <w:t xml:space="preserve">0.0100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5" w:name="TBL-1-23-12"/>
            <w:bookmarkEnd w:id="425"/>
            <w:r>
              <w:rPr>
                <w:rFonts w:ascii="Times New Roman" w:hAnsi="Times New Roman"/>
                <w:sz w:val="18"/>
              </w:rPr>
              <w:t xml:space="preserve">0.0104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6" w:name="TBL-1-23-13"/>
            <w:bookmarkEnd w:id="426"/>
            <w:r>
              <w:rPr>
                <w:rFonts w:ascii="Times New Roman" w:hAnsi="Times New Roman"/>
                <w:sz w:val="18"/>
              </w:rPr>
              <w:t xml:space="preserve">0.0087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7" w:name="TBL-1-23-14"/>
            <w:bookmarkEnd w:id="427"/>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8" w:name="TBL-1-23-15"/>
            <w:bookmarkEnd w:id="428"/>
            <w:r>
              <w:rPr>
                <w:rFonts w:ascii="Times New Roman" w:hAnsi="Times New Roman"/>
                <w:sz w:val="18"/>
              </w:rPr>
              <w:t xml:space="preserve">0.0120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9" w:name="TBL-1-23-16"/>
            <w:bookmarkEnd w:id="429"/>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0" w:name="TBL-1-23-17"/>
            <w:bookmarkEnd w:id="430"/>
            <w:r>
              <w:rPr>
                <w:rFonts w:ascii="Times New Roman" w:hAnsi="Times New Roman"/>
                <w:sz w:val="18"/>
              </w:rPr>
              <w:t xml:space="preserve">0.0093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1" w:name="TBL-1-24-"/>
            <w:bookmarkStart w:id="432" w:name="TBL-1-24-1"/>
            <w:bookmarkEnd w:id="431"/>
            <w:bookmarkEnd w:id="432"/>
            <w:r>
              <w:rPr>
                <w:rFonts w:ascii="Times New Roman" w:hAnsi="Times New Roman"/>
                <w:sz w:val="18"/>
              </w:rPr>
              <w:t xml:space="preserve">1.05e-73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33" w:name="TBL-1-24-2"/>
            <w:bookmarkStart w:id="434" w:name="TBL-1-24-2"/>
            <w:bookmarkEnd w:id="43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CCCCTAA </w:t>
            </w:r>
            <w:bookmarkStart w:id="435" w:name="TBL-1-24-3"/>
            <w:bookmarkEnd w:id="43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6" w:name="TBL-1-24-4"/>
            <w:bookmarkEnd w:id="436"/>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7" w:name="TBL-1-24-5"/>
            <w:bookmarkEnd w:id="437"/>
            <w:r>
              <w:rPr>
                <w:rFonts w:ascii="Times New Roman" w:hAnsi="Times New Roman"/>
                <w:sz w:val="18"/>
              </w:rPr>
              <w:t xml:space="preserve">2.4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8" w:name="TBL-1-24-6"/>
            <w:bookmarkEnd w:id="43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9" w:name="TBL-1-24-7"/>
            <w:bookmarkEnd w:id="43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0" w:name="TBL-1-24-8"/>
            <w:bookmarkEnd w:id="440"/>
            <w:r>
              <w:rPr>
                <w:rFonts w:ascii="Times New Roman" w:hAnsi="Times New Roman"/>
                <w:sz w:val="18"/>
              </w:rPr>
              <w:t xml:space="preserve">2.2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1" w:name="TBL-1-24-9"/>
            <w:bookmarkEnd w:id="441"/>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2" w:name="TBL-1-24-10"/>
            <w:bookmarkEnd w:id="442"/>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3" w:name="TBL-1-24-11"/>
            <w:bookmarkEnd w:id="443"/>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4" w:name="TBL-1-24-12"/>
            <w:bookmarkEnd w:id="444"/>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5" w:name="TBL-1-24-13"/>
            <w:bookmarkEnd w:id="445"/>
            <w:r>
              <w:rPr>
                <w:rFonts w:ascii="Times New Roman" w:hAnsi="Times New Roman"/>
                <w:sz w:val="18"/>
              </w:rPr>
              <w:t xml:space="preserve">0.0054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6" w:name="TBL-1-24-14"/>
            <w:bookmarkEnd w:id="446"/>
            <w:r>
              <w:rPr>
                <w:rFonts w:ascii="Times New Roman" w:hAnsi="Times New Roman"/>
                <w:sz w:val="18"/>
              </w:rPr>
              <w:t xml:space="preserve">0.0059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7" w:name="TBL-1-24-15"/>
            <w:bookmarkEnd w:id="447"/>
            <w:r>
              <w:rPr>
                <w:rFonts w:ascii="Times New Roman" w:hAnsi="Times New Roman"/>
                <w:sz w:val="18"/>
              </w:rPr>
              <w:t xml:space="preserve">0.0067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8" w:name="TBL-1-24-16"/>
            <w:bookmarkEnd w:id="448"/>
            <w:r>
              <w:rPr>
                <w:rFonts w:ascii="Times New Roman" w:hAnsi="Times New Roman"/>
                <w:sz w:val="18"/>
              </w:rPr>
              <w:t xml:space="preserve">0.0056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9" w:name="TBL-1-24-17"/>
            <w:bookmarkEnd w:id="449"/>
            <w:r>
              <w:rPr>
                <w:rFonts w:ascii="Times New Roman" w:hAnsi="Times New Roman"/>
                <w:sz w:val="18"/>
              </w:rPr>
              <w:t xml:space="preserve">0.0061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0" w:name="TBL-1-25-"/>
            <w:bookmarkStart w:id="451" w:name="TBL-1-25-1"/>
            <w:bookmarkEnd w:id="450"/>
            <w:bookmarkEnd w:id="451"/>
            <w:r>
              <w:rPr>
                <w:rFonts w:ascii="Times New Roman" w:hAnsi="Times New Roman"/>
                <w:sz w:val="18"/>
              </w:rPr>
              <w:t>9.17e-109</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52" w:name="TBL-1-25-2"/>
            <w:bookmarkStart w:id="453" w:name="TBL-1-25-2"/>
            <w:bookmarkEnd w:id="45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CCCTCA </w:t>
            </w:r>
            <w:bookmarkStart w:id="454" w:name="TBL-1-25-3"/>
            <w:bookmarkEnd w:id="45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5" w:name="TBL-1-25-4"/>
            <w:bookmarkEnd w:id="455"/>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6" w:name="TBL-1-25-5"/>
            <w:bookmarkEnd w:id="456"/>
            <w:r>
              <w:rPr>
                <w:rFonts w:ascii="Times New Roman" w:hAnsi="Times New Roman"/>
                <w:sz w:val="18"/>
              </w:rPr>
              <w:t xml:space="preserve">0.6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7" w:name="TBL-1-25-6"/>
            <w:bookmarkEnd w:id="457"/>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8" w:name="TBL-1-25-7"/>
            <w:bookmarkEnd w:id="458"/>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9" w:name="TBL-1-25-8"/>
            <w:bookmarkEnd w:id="459"/>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0" w:name="TBL-1-25-9"/>
            <w:bookmarkEnd w:id="46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1" w:name="TBL-1-25-10"/>
            <w:bookmarkEnd w:id="461"/>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2" w:name="TBL-1-25-11"/>
            <w:bookmarkEnd w:id="46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3" w:name="TBL-1-25-12"/>
            <w:bookmarkEnd w:id="463"/>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4" w:name="TBL-1-25-13"/>
            <w:bookmarkEnd w:id="464"/>
            <w:r>
              <w:rPr>
                <w:rFonts w:ascii="Times New Roman" w:hAnsi="Times New Roman"/>
                <w:sz w:val="18"/>
              </w:rPr>
              <w:t xml:space="preserve">0.0033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5" w:name="TBL-1-25-14"/>
            <w:bookmarkEnd w:id="465"/>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6" w:name="TBL-1-25-15"/>
            <w:bookmarkEnd w:id="466"/>
            <w:r>
              <w:rPr>
                <w:rFonts w:ascii="Times New Roman" w:hAnsi="Times New Roman"/>
                <w:sz w:val="18"/>
              </w:rPr>
              <w:t xml:space="preserve">0.0025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7" w:name="TBL-1-25-16"/>
            <w:bookmarkEnd w:id="467"/>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8" w:name="TBL-1-25-17"/>
            <w:bookmarkEnd w:id="46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9" w:name="TBL-1-26-1"/>
            <w:bookmarkStart w:id="470" w:name="TBL-1-26-"/>
            <w:bookmarkEnd w:id="469"/>
            <w:bookmarkEnd w:id="470"/>
            <w:r>
              <w:rPr>
                <w:rFonts w:ascii="Times New Roman" w:hAnsi="Times New Roman"/>
                <w:sz w:val="18"/>
              </w:rPr>
              <w:t xml:space="preserve">1.05e-50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71" w:name="TBL-1-26-2"/>
            <w:bookmarkStart w:id="472" w:name="TBL-1-26-2"/>
            <w:bookmarkEnd w:id="47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CCCCTAACCCTAA</w:t>
            </w:r>
            <w:bookmarkStart w:id="473" w:name="TBL-1-26-3"/>
            <w:bookmarkEnd w:id="47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4" w:name="TBL-1-26-4"/>
            <w:bookmarkEnd w:id="474"/>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5" w:name="TBL-1-26-5"/>
            <w:bookmarkEnd w:id="475"/>
            <w:r>
              <w:rPr>
                <w:rFonts w:ascii="Times New Roman" w:hAnsi="Times New Roman"/>
                <w:sz w:val="18"/>
              </w:rPr>
              <w:t xml:space="preserve">2.0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6" w:name="TBL-1-26-6"/>
            <w:bookmarkEnd w:id="476"/>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7" w:name="TBL-1-26-7"/>
            <w:bookmarkEnd w:id="47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8" w:name="TBL-1-26-8"/>
            <w:bookmarkEnd w:id="47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9" w:name="TBL-1-26-9"/>
            <w:bookmarkEnd w:id="479"/>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0" w:name="TBL-1-26-10"/>
            <w:bookmarkEnd w:id="48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1" w:name="TBL-1-26-11"/>
            <w:bookmarkEnd w:id="481"/>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2" w:name="TBL-1-26-12"/>
            <w:bookmarkEnd w:id="482"/>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3" w:name="TBL-1-26-13"/>
            <w:bookmarkEnd w:id="483"/>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4" w:name="TBL-1-26-14"/>
            <w:bookmarkEnd w:id="484"/>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5" w:name="TBL-1-26-15"/>
            <w:bookmarkEnd w:id="48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6" w:name="TBL-1-26-16"/>
            <w:bookmarkEnd w:id="486"/>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7" w:name="TBL-1-26-17"/>
            <w:bookmarkEnd w:id="487"/>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8" w:name="TBL-1-27-1"/>
            <w:bookmarkStart w:id="489" w:name="TBL-1-27-"/>
            <w:bookmarkEnd w:id="488"/>
            <w:bookmarkEnd w:id="489"/>
            <w:r>
              <w:rPr>
                <w:rFonts w:ascii="Times New Roman" w:hAnsi="Times New Roman"/>
                <w:sz w:val="18"/>
              </w:rPr>
              <w:t>1.46e-97</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90" w:name="TBL-1-27-2"/>
            <w:bookmarkStart w:id="491" w:name="TBL-1-27-2"/>
            <w:bookmarkEnd w:id="49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GGCGCA </w:t>
            </w:r>
            <w:bookmarkStart w:id="492" w:name="TBL-1-27-3"/>
            <w:bookmarkEnd w:id="49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3" w:name="TBL-1-27-4"/>
            <w:bookmarkEnd w:id="49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4" w:name="TBL-1-27-5"/>
            <w:bookmarkEnd w:id="494"/>
            <w:r>
              <w:rPr>
                <w:rFonts w:ascii="Times New Roman" w:hAnsi="Times New Roman"/>
                <w:sz w:val="18"/>
              </w:rPr>
              <w:t xml:space="preserve">1.8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5" w:name="TBL-1-27-6"/>
            <w:bookmarkEnd w:id="495"/>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6" w:name="TBL-1-27-7"/>
            <w:bookmarkEnd w:id="49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7" w:name="TBL-1-27-8"/>
            <w:bookmarkEnd w:id="49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8" w:name="TBL-1-27-9"/>
            <w:bookmarkEnd w:id="498"/>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9" w:name="TBL-1-27-10"/>
            <w:bookmarkEnd w:id="499"/>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0" w:name="TBL-1-27-11"/>
            <w:bookmarkEnd w:id="500"/>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1" w:name="TBL-1-27-12"/>
            <w:bookmarkEnd w:id="501"/>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2" w:name="TBL-1-27-13"/>
            <w:bookmarkEnd w:id="502"/>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3" w:name="TBL-1-27-14"/>
            <w:bookmarkEnd w:id="50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4" w:name="TBL-1-27-15"/>
            <w:bookmarkEnd w:id="504"/>
            <w:r>
              <w:rPr>
                <w:rFonts w:ascii="Times New Roman" w:hAnsi="Times New Roman"/>
                <w:sz w:val="18"/>
              </w:rPr>
              <w:t xml:space="preserve">0.0022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5" w:name="TBL-1-27-16"/>
            <w:bookmarkEnd w:id="505"/>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6" w:name="TBL-1-27-17"/>
            <w:bookmarkEnd w:id="506"/>
            <w:r>
              <w:rPr>
                <w:rFonts w:ascii="Times New Roman" w:hAnsi="Times New Roman"/>
                <w:sz w:val="18"/>
              </w:rPr>
              <w:t xml:space="preserve">0.0016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7" w:name="TBL-1-28-"/>
            <w:bookmarkStart w:id="508" w:name="TBL-1-28-1"/>
            <w:bookmarkEnd w:id="507"/>
            <w:bookmarkEnd w:id="508"/>
            <w:r>
              <w:rPr>
                <w:rFonts w:ascii="Times New Roman" w:hAnsi="Times New Roman"/>
                <w:sz w:val="18"/>
              </w:rPr>
              <w:t xml:space="preserve">2.35e-27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09" w:name="TBL-1-28-2"/>
            <w:bookmarkStart w:id="510" w:name="TBL-1-28-2"/>
            <w:bookmarkEnd w:id="51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CCGCG </w:t>
            </w:r>
            <w:bookmarkStart w:id="511" w:name="TBL-1-28-3"/>
            <w:bookmarkEnd w:id="51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2" w:name="TBL-1-28-4"/>
            <w:bookmarkEnd w:id="51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3" w:name="TBL-1-28-5"/>
            <w:bookmarkEnd w:id="513"/>
            <w:r>
              <w:rPr>
                <w:rFonts w:ascii="Times New Roman" w:hAnsi="Times New Roman"/>
                <w:sz w:val="18"/>
              </w:rPr>
              <w:t xml:space="preserve">0.8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4" w:name="TBL-1-28-6"/>
            <w:bookmarkEnd w:id="514"/>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5" w:name="TBL-1-28-7"/>
            <w:bookmarkEnd w:id="515"/>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6" w:name="TBL-1-28-8"/>
            <w:bookmarkEnd w:id="516"/>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7" w:name="TBL-1-28-9"/>
            <w:bookmarkEnd w:id="517"/>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8" w:name="TBL-1-28-10"/>
            <w:bookmarkEnd w:id="518"/>
            <w:r>
              <w:rPr>
                <w:rFonts w:ascii="Times New Roman" w:hAnsi="Times New Roman"/>
                <w:sz w:val="18"/>
              </w:rPr>
              <w:t xml:space="preserve">0.9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9" w:name="TBL-1-28-11"/>
            <w:bookmarkEnd w:id="519"/>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0" w:name="TBL-1-28-12"/>
            <w:bookmarkEnd w:id="520"/>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1" w:name="TBL-1-28-13"/>
            <w:bookmarkEnd w:id="521"/>
            <w:r>
              <w:rPr>
                <w:rFonts w:ascii="Times New Roman" w:hAnsi="Times New Roman"/>
                <w:sz w:val="18"/>
              </w:rPr>
              <w:t xml:space="preserve">0.0018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2" w:name="TBL-1-28-14"/>
            <w:bookmarkEnd w:id="52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3" w:name="TBL-1-28-15"/>
            <w:bookmarkEnd w:id="523"/>
            <w:r>
              <w:rPr>
                <w:rFonts w:ascii="Times New Roman" w:hAnsi="Times New Roman"/>
                <w:sz w:val="18"/>
              </w:rPr>
              <w:t xml:space="preserve">0.0021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4" w:name="TBL-1-28-16"/>
            <w:bookmarkEnd w:id="524"/>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5" w:name="TBL-1-28-17"/>
            <w:bookmarkEnd w:id="525"/>
            <w:r>
              <w:rPr>
                <w:rFonts w:ascii="Times New Roman" w:hAnsi="Times New Roman"/>
                <w:sz w:val="18"/>
              </w:rPr>
              <w:t xml:space="preserve">0.0021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6" w:name="TBL-1-29-1"/>
            <w:bookmarkStart w:id="527" w:name="TBL-1-29-"/>
            <w:bookmarkEnd w:id="526"/>
            <w:bookmarkEnd w:id="527"/>
            <w:r>
              <w:rPr>
                <w:rFonts w:ascii="Times New Roman" w:hAnsi="Times New Roman"/>
                <w:sz w:val="18"/>
              </w:rPr>
              <w:t>4.35e-100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28" w:name="TBL-1-29-2"/>
            <w:bookmarkStart w:id="529" w:name="TBL-1-29-2"/>
            <w:bookmarkEnd w:id="52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 </w:t>
            </w:r>
            <w:bookmarkStart w:id="530" w:name="TBL-1-29-3"/>
            <w:bookmarkEnd w:id="53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1" w:name="TBL-1-29-4"/>
            <w:bookmarkEnd w:id="531"/>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2" w:name="TBL-1-29-5"/>
            <w:bookmarkEnd w:id="532"/>
            <w:r>
              <w:rPr>
                <w:rFonts w:ascii="Times New Roman" w:hAnsi="Times New Roman"/>
                <w:sz w:val="18"/>
              </w:rPr>
              <w:t xml:space="preserve">1.1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3" w:name="TBL-1-29-6"/>
            <w:bookmarkEnd w:id="533"/>
            <w:r>
              <w:rPr>
                <w:rFonts w:ascii="Times New Roman" w:hAnsi="Times New Roman"/>
                <w:sz w:val="18"/>
              </w:rPr>
              <w:t xml:space="preserve">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4" w:name="TBL-1-29-7"/>
            <w:bookmarkEnd w:id="53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5" w:name="TBL-1-29-8"/>
            <w:bookmarkEnd w:id="535"/>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6" w:name="TBL-1-29-9"/>
            <w:bookmarkEnd w:id="536"/>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7" w:name="TBL-1-29-10"/>
            <w:bookmarkEnd w:id="537"/>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8" w:name="TBL-1-29-11"/>
            <w:bookmarkEnd w:id="53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9" w:name="TBL-1-29-12"/>
            <w:bookmarkEnd w:id="539"/>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0" w:name="TBL-1-29-13"/>
            <w:bookmarkEnd w:id="54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1" w:name="TBL-1-29-14"/>
            <w:bookmarkEnd w:id="541"/>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2" w:name="TBL-1-29-15"/>
            <w:bookmarkEnd w:id="542"/>
            <w:r>
              <w:rPr>
                <w:rFonts w:ascii="Times New Roman" w:hAnsi="Times New Roman"/>
                <w:sz w:val="18"/>
              </w:rPr>
              <w:t xml:space="preserve">0.0026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3" w:name="TBL-1-29-16"/>
            <w:bookmarkEnd w:id="543"/>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4" w:name="TBL-1-29-17"/>
            <w:bookmarkEnd w:id="544"/>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5" w:name="TBL-1-30-1"/>
            <w:bookmarkStart w:id="546" w:name="TBL-1-30-"/>
            <w:bookmarkEnd w:id="545"/>
            <w:bookmarkEnd w:id="546"/>
            <w:r>
              <w:rPr>
                <w:rFonts w:ascii="Times New Roman" w:hAnsi="Times New Roman"/>
                <w:sz w:val="18"/>
              </w:rPr>
              <w:t xml:space="preserve">2.38e-98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7" w:name="TBL-1-30-2"/>
            <w:bookmarkStart w:id="548" w:name="TBL-1-30-2"/>
            <w:bookmarkEnd w:id="54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CCTAA </w:t>
            </w:r>
            <w:bookmarkStart w:id="549" w:name="TBL-1-30-3"/>
            <w:bookmarkEnd w:id="54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0" w:name="TBL-1-30-4"/>
            <w:bookmarkEnd w:id="550"/>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1" w:name="TBL-1-30-5"/>
            <w:bookmarkEnd w:id="55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2" w:name="TBL-1-30-6"/>
            <w:bookmarkEnd w:id="5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3" w:name="TBL-1-30-7"/>
            <w:bookmarkEnd w:id="55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4" w:name="TBL-1-30-8"/>
            <w:bookmarkEnd w:id="554"/>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5" w:name="TBL-1-30-9"/>
            <w:bookmarkEnd w:id="555"/>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6" w:name="TBL-1-30-10"/>
            <w:bookmarkEnd w:id="556"/>
            <w:r>
              <w:rPr>
                <w:rFonts w:ascii="Times New Roman" w:hAnsi="Times New Roman"/>
                <w:sz w:val="18"/>
              </w:rPr>
              <w:t xml:space="preserve">0.4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7" w:name="TBL-1-30-11"/>
            <w:bookmarkEnd w:id="557"/>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8" w:name="TBL-1-30-12"/>
            <w:bookmarkEnd w:id="558"/>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9" w:name="TBL-1-30-13"/>
            <w:bookmarkEnd w:id="559"/>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0" w:name="TBL-1-30-14"/>
            <w:bookmarkEnd w:id="560"/>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1" w:name="TBL-1-30-15"/>
            <w:bookmarkEnd w:id="561"/>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2" w:name="TBL-1-30-16"/>
            <w:bookmarkEnd w:id="562"/>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3" w:name="TBL-1-30-17"/>
            <w:bookmarkEnd w:id="563"/>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4" w:name="TBL-1-31-"/>
            <w:bookmarkStart w:id="565" w:name="TBL-1-31-1"/>
            <w:bookmarkEnd w:id="564"/>
            <w:bookmarkEnd w:id="565"/>
            <w:r>
              <w:rPr>
                <w:rFonts w:ascii="Times New Roman" w:hAnsi="Times New Roman"/>
                <w:sz w:val="18"/>
              </w:rPr>
              <w:t>5.75e-100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66" w:name="TBL-1-31-2"/>
            <w:bookmarkStart w:id="567" w:name="TBL-1-31-2"/>
            <w:bookmarkEnd w:id="56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CCCTAACCTAA </w:t>
            </w:r>
            <w:bookmarkStart w:id="568" w:name="TBL-1-31-3"/>
            <w:bookmarkEnd w:id="56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9" w:name="TBL-1-31-4"/>
            <w:bookmarkEnd w:id="56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0" w:name="TBL-1-31-5"/>
            <w:bookmarkEnd w:id="570"/>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1" w:name="TBL-1-31-6"/>
            <w:bookmarkEnd w:id="571"/>
            <w:r>
              <w:rPr>
                <w:rFonts w:ascii="Times New Roman" w:hAnsi="Times New Roman"/>
                <w:sz w:val="18"/>
              </w:rPr>
              <w:t xml:space="preserve">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2" w:name="TBL-1-31-7"/>
            <w:bookmarkEnd w:id="572"/>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3" w:name="TBL-1-31-8"/>
            <w:bookmarkEnd w:id="57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4" w:name="TBL-1-31-9"/>
            <w:bookmarkEnd w:id="574"/>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5" w:name="TBL-1-31-10"/>
            <w:bookmarkEnd w:id="575"/>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6" w:name="TBL-1-31-11"/>
            <w:bookmarkEnd w:id="576"/>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7" w:name="TBL-1-31-12"/>
            <w:bookmarkEnd w:id="577"/>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8" w:name="TBL-1-31-13"/>
            <w:bookmarkEnd w:id="578"/>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9" w:name="TBL-1-31-14"/>
            <w:bookmarkEnd w:id="579"/>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0" w:name="TBL-1-31-15"/>
            <w:bookmarkEnd w:id="580"/>
            <w:r>
              <w:rPr>
                <w:rFonts w:ascii="Times New Roman" w:hAnsi="Times New Roman"/>
                <w:sz w:val="18"/>
              </w:rPr>
              <w:t xml:space="preserve">0.0012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1" w:name="TBL-1-31-16"/>
            <w:bookmarkEnd w:id="581"/>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2" w:name="TBL-1-31-17"/>
            <w:bookmarkEnd w:id="582"/>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3" w:name="TBL-1-32-1"/>
            <w:bookmarkStart w:id="584" w:name="TBL-1-32-"/>
            <w:bookmarkEnd w:id="583"/>
            <w:bookmarkEnd w:id="584"/>
            <w:r>
              <w:rPr>
                <w:rFonts w:ascii="Times New Roman" w:hAnsi="Times New Roman"/>
                <w:sz w:val="18"/>
              </w:rPr>
              <w:t xml:space="preserve">1.47e-80 </w:t>
            </w:r>
          </w:p>
        </w:tc>
      </w:tr>
      <w:tr>
        <w:trPr/>
        <w:tc>
          <w:tcPr>
            <w:tcW w:w="483"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85" w:name="TBL-1-32-2"/>
            <w:bookmarkStart w:id="586" w:name="TBL-1-32-2"/>
            <w:bookmarkEnd w:id="586"/>
          </w:p>
        </w:tc>
        <w:tc>
          <w:tcPr>
            <w:tcW w:w="169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CCCTACCCTAA </w:t>
            </w:r>
            <w:bookmarkStart w:id="587" w:name="TBL-1-32-3"/>
            <w:bookmarkEnd w:id="587"/>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8" w:name="TBL-1-32-4"/>
            <w:bookmarkEnd w:id="588"/>
            <w:r>
              <w:rPr>
                <w:rFonts w:ascii="Times New Roman" w:hAnsi="Times New Roman"/>
                <w:sz w:val="18"/>
              </w:rPr>
              <w:t xml:space="preserve">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9" w:name="TBL-1-32-5"/>
            <w:bookmarkEnd w:id="589"/>
            <w:r>
              <w:rPr>
                <w:rFonts w:ascii="Times New Roman" w:hAnsi="Times New Roman"/>
                <w:sz w:val="18"/>
              </w:rPr>
              <w:t xml:space="preserve">1.3 </w:t>
            </w:r>
          </w:p>
        </w:tc>
        <w:tc>
          <w:tcPr>
            <w:tcW w:w="70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0" w:name="TBL-1-32-6"/>
            <w:bookmarkEnd w:id="590"/>
            <w:r>
              <w:rPr>
                <w:rFonts w:ascii="Times New Roman" w:hAnsi="Times New Roman"/>
                <w:sz w:val="18"/>
              </w:rPr>
              <w:t xml:space="preserve">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1" w:name="TBL-1-32-7"/>
            <w:bookmarkEnd w:id="591"/>
            <w:r>
              <w:rPr>
                <w:rFonts w:ascii="Times New Roman" w:hAnsi="Times New Roman"/>
                <w:sz w:val="18"/>
              </w:rPr>
              <w:t xml:space="preserve">0.9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2" w:name="TBL-1-32-8"/>
            <w:bookmarkEnd w:id="592"/>
            <w:r>
              <w:rPr>
                <w:rFonts w:ascii="Times New Roman" w:hAnsi="Times New Roman"/>
                <w:sz w:val="18"/>
              </w:rPr>
              <w:t xml:space="preserve">1.6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3" w:name="TBL-1-32-9"/>
            <w:bookmarkEnd w:id="593"/>
            <w:r>
              <w:rPr>
                <w:rFonts w:ascii="Times New Roman" w:hAnsi="Times New Roman"/>
                <w:sz w:val="18"/>
              </w:rPr>
              <w:t xml:space="preserve">0.9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4" w:name="TBL-1-32-10"/>
            <w:bookmarkEnd w:id="594"/>
            <w:r>
              <w:rPr>
                <w:rFonts w:ascii="Times New Roman" w:hAnsi="Times New Roman"/>
                <w:sz w:val="18"/>
              </w:rPr>
              <w:t xml:space="preserve">0.5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5" w:name="TBL-1-32-11"/>
            <w:bookmarkEnd w:id="595"/>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6" w:name="TBL-1-32-12"/>
            <w:bookmarkEnd w:id="596"/>
            <w:r>
              <w:rPr>
                <w:rFonts w:ascii="Times New Roman" w:hAnsi="Times New Roman"/>
                <w:sz w:val="18"/>
              </w:rPr>
              <w:t xml:space="preserve">0.0020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7" w:name="TBL-1-32-13"/>
            <w:bookmarkEnd w:id="597"/>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8" w:name="TBL-1-32-14"/>
            <w:bookmarkEnd w:id="598"/>
            <w:r>
              <w:rPr>
                <w:rFonts w:ascii="Times New Roman" w:hAnsi="Times New Roman"/>
                <w:sz w:val="18"/>
              </w:rPr>
              <w:t xml:space="preserve">0.0011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9" w:name="TBL-1-32-15"/>
            <w:bookmarkEnd w:id="599"/>
            <w:r>
              <w:rPr>
                <w:rFonts w:ascii="Times New Roman" w:hAnsi="Times New Roman"/>
                <w:sz w:val="18"/>
              </w:rPr>
              <w:t xml:space="preserve">0.0021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0" w:name="TBL-1-32-16"/>
            <w:bookmarkEnd w:id="600"/>
            <w:r>
              <w:rPr>
                <w:rFonts w:ascii="Times New Roman" w:hAnsi="Times New Roman"/>
                <w:sz w:val="18"/>
              </w:rPr>
              <w:t xml:space="preserve">0.0010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1" w:name="TBL-1-32-17"/>
            <w:bookmarkEnd w:id="601"/>
            <w:r>
              <w:rPr>
                <w:rFonts w:ascii="Times New Roman" w:hAnsi="Times New Roman"/>
                <w:sz w:val="18"/>
              </w:rPr>
              <w:t xml:space="preserve">0.0007 </w:t>
            </w:r>
          </w:p>
        </w:tc>
        <w:tc>
          <w:tcPr>
            <w:tcW w:w="1650"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6.67e-77</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jc w:val="center"/>
        <w:rPr/>
      </w:pPr>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9"/>
                    <a:stretch>
                      <a:fillRect/>
                    </a:stretch>
                  </pic:blipFill>
                  <pic:spPr bwMode="auto">
                    <a:xfrm>
                      <a:off x="0" y="0"/>
                      <a:ext cx="5126355" cy="7586345"/>
                    </a:xfrm>
                    <a:prstGeom prst="rect">
                      <a:avLst/>
                    </a:prstGeom>
                  </pic:spPr>
                </pic:pic>
              </a:graphicData>
            </a:graphic>
          </wp:inline>
        </w:drawing>
      </w:r>
    </w:p>
    <w:p>
      <w:pPr>
        <w:pStyle w:val="TextBody"/>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Background (</w:t>
      </w:r>
      <w:r>
        <w:rPr>
          <w:rFonts w:ascii="Arial" w:hAnsi="Arial"/>
          <w:iCs/>
          <w:sz w:val="20"/>
        </w:rPr>
        <w:t>grey</w:t>
      </w:r>
      <w:r>
        <w:rPr>
          <w:rFonts w:ascii="Arial" w:hAnsi="Arial"/>
          <w:i/>
          <w:sz w:val="20"/>
        </w:rPr>
        <w:t xml:space="preserve">) </w:t>
      </w:r>
      <w:r>
        <w:rPr>
          <w:rFonts w:ascii="Arial" w:hAnsi="Arial"/>
          <w:sz w:val="20"/>
        </w:rPr>
        <w:t xml:space="preserve">represents the remaining sequence content (non-repeating sequence and not significantly enriched motifs (other colors)).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spacing w:lineRule="auto" w:line="360"/>
        <w:rPr/>
      </w:pPr>
      <w:r>
        <w:rPr>
          <w:rFonts w:ascii="Times New Roman" w:hAnsi="Times New Roman"/>
        </w:rPr>
        <w:t>To discern if the sequence mapping, read length, or overall coverage had any effect on the discovery or enrichment of these motifs, the motif entropies were examined as a function of their location within</w:t>
      </w:r>
      <w:del w:id="8" w:author="Kirill Grigorev" w:date="2020-11-08T21:15:53Z">
        <w:r>
          <w:rPr>
            <w:rFonts w:ascii="Times New Roman" w:hAnsi="Times New Roman"/>
          </w:rPr>
          <w:delText xml:space="preserve"> a</w:delText>
        </w:r>
      </w:del>
      <w:r>
        <w:rPr>
          <w:rFonts w:ascii="Times New Roman" w:hAnsi="Times New Roman"/>
        </w:rPr>
        <w:t xml:space="preserve"> read</w:t>
      </w:r>
      <w:ins w:id="9" w:author="Kirill Grigorev" w:date="2020-11-08T21:15:50Z">
        <w:r>
          <w:rPr>
            <w:rFonts w:ascii="Times New Roman" w:hAnsi="Times New Roman"/>
          </w:rPr>
          <w:t>s</w:t>
        </w:r>
      </w:ins>
      <w:r>
        <w:rPr>
          <w:rFonts w:ascii="Times New Roman" w:hAnsi="Times New Roman"/>
        </w:rPr>
        <w:t xml:space="preserve"> and coverage across the telomere tracks. When the locations of different motifs were examined within any 10 bp window across the length of the long reads, the entropy data showed consistency among reads and across samples (</w:t>
      </w:r>
      <w:hyperlink w:anchor="x1-60033">
        <w:r>
          <w:rPr>
            <w:rStyle w:val="InternetLink"/>
            <w:rFonts w:ascii="Times New Roman" w:hAnsi="Times New Roman"/>
            <w:b/>
            <w:bCs/>
          </w:rPr>
          <w:t>Figure 3</w:t>
        </w:r>
      </w:hyperlink>
      <w:r>
        <w:rPr>
          <w:rFonts w:ascii="Times New Roman" w:hAnsi="Times New Roman"/>
        </w:rPr>
        <w:t>). Indeed, the coverage-weighted median of normalized Shannon entropy was 0.00 for all datasets, 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 indicating that locations of the motif variations are colinear among reads.</w:t>
      </w:r>
    </w:p>
    <w:p>
      <w:pPr>
        <w:pStyle w:val="TextBodynoindent"/>
        <w:rPr>
          <w:rFonts w:ascii="Times New Roman" w:hAnsi="Times New Roman"/>
        </w:rPr>
      </w:pPr>
      <w:bookmarkStart w:id="602" w:name="x1-60033"/>
      <w:bookmarkEnd w:id="602"/>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0"/>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603" w:name="x1-7000"/>
      <w:bookmarkEnd w:id="603"/>
      <w:r>
        <w:rPr>
          <w:rFonts w:ascii="Times New Roman" w:hAnsi="Times New Roman"/>
        </w:rPr>
        <w:t>Short-read sequencing validates motif variations observed in long reads</w:t>
      </w:r>
    </w:p>
    <w:p>
      <w:pPr>
        <w:pStyle w:val="TextBodynoindent"/>
        <w:spacing w:lineRule="auto" w:line="360"/>
        <w:rPr/>
      </w:pPr>
      <w:bookmarkStart w:id="604" w:name="Q1-1-18"/>
      <w:bookmarkEnd w:id="604"/>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hyperlink r:id="rId21">
        <w:bookmarkStart w:id="605" w:name="page.18"/>
        <w:bookmarkEnd w:id="605"/>
        <w:r>
          <w:rPr>
            <w:rStyle w:val="InternetLink"/>
            <w:rFonts w:ascii="Times New Roman" w:hAnsi="Times New Roman"/>
          </w:rPr>
          <w:t>2018</w:t>
        </w:r>
      </w:hyperlink>
      <w:r>
        <w:rPr>
          <w:rFonts w:ascii="Times New Roman" w:hAnsi="Times New Roman"/>
        </w:rPr>
        <w:t xml:space="preserve">) from respective GIAB Illumina datasets, and found that they supported a definitive majority (median 98% of the sequence supported, </w:t>
      </w:r>
      <w:r>
        <w:rPr>
          <w:rFonts w:ascii="Times New Roman" w:hAnsi="Times New Roman"/>
          <w:b/>
        </w:rPr>
        <w:t>Supplemental Fig. S7</w:t>
      </w:r>
      <w:r>
        <w:rPr>
          <w:rFonts w:ascii="Times New Roman" w:hAnsi="Times New Roman"/>
        </w:rPr>
        <w:t xml:space="preserve">) of the telomeric sequences on the </w:t>
      </w:r>
      <w:r>
        <w:rPr>
          <w:rFonts w:ascii="Times New Roman" w:hAnsi="Times New Roman"/>
          <w:i/>
        </w:rPr>
        <w:t xml:space="preserve">q </w:t>
      </w:r>
      <w:r>
        <w:rPr>
          <w:rFonts w:ascii="Times New Roman" w:hAnsi="Times New Roman"/>
        </w:rPr>
        <w:t xml:space="preserve">arms of long-read datasets.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w:t>
      </w:r>
      <w:del w:id="10" w:author="Kirill Grigorev" w:date="2020-11-08T21:17:36Z">
        <w:bookmarkStart w:id="606" w:name="__DdeLink__5478_4017866674"/>
        <w:r>
          <w:rPr>
            <w:rFonts w:ascii="Times New Roman" w:hAnsi="Times New Roman"/>
          </w:rPr>
          <w:delText xml:space="preserve"> they appear to suffer more from a worse reference, and thus</w:delText>
        </w:r>
      </w:del>
      <w:bookmarkEnd w:id="606"/>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from donated PBMCs,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S2</w:t>
      </w:r>
      <w:r>
        <w:rPr>
          <w:rFonts w:ascii="Times New Roman" w:hAnsi="Times New Roman"/>
        </w:rPr>
        <w:t xml:space="preserve">). </w:t>
      </w:r>
    </w:p>
    <w:p>
      <w:pPr>
        <w:pStyle w:val="Heading4"/>
        <w:spacing w:lineRule="auto" w:line="360"/>
        <w:rPr>
          <w:rFonts w:ascii="Times New Roman" w:hAnsi="Times New Roman"/>
        </w:rPr>
      </w:pPr>
      <w:bookmarkStart w:id="607" w:name="x1-8000"/>
      <w:bookmarkEnd w:id="607"/>
      <w:r>
        <w:rPr>
          <w:rFonts w:ascii="Times New Roman" w:hAnsi="Times New Roman"/>
        </w:rPr>
        <w:t>Long-read sequencing uncovers a variety of human telomeric haplotypes</w:t>
      </w:r>
    </w:p>
    <w:p>
      <w:pPr>
        <w:pStyle w:val="TextBodynoindent"/>
        <w:spacing w:lineRule="auto" w:line="360"/>
        <w:rPr/>
      </w:pPr>
      <w:bookmarkStart w:id="608" w:name="Q1-1-20"/>
      <w:bookmarkEnd w:id="608"/>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2">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p>
    <w:p>
      <w:pPr>
        <w:pStyle w:val="Normal"/>
        <w:rPr>
          <w:sz w:val="4"/>
          <w:szCs w:val="4"/>
        </w:rPr>
      </w:pPr>
      <w:r>
        <w:rPr>
          <w:sz w:val="4"/>
          <w:szCs w:val="4"/>
        </w:rPr>
      </w:r>
      <w:bookmarkStart w:id="609" w:name="TBL-2-4"/>
      <w:bookmarkStart w:id="610" w:name="TBL-2-3"/>
      <w:bookmarkStart w:id="611" w:name="TBL-2-2"/>
      <w:bookmarkStart w:id="612" w:name="TBL-2-1"/>
      <w:bookmarkStart w:id="613" w:name="TBL-2-1g"/>
      <w:bookmarkStart w:id="614" w:name="TBL-2"/>
      <w:bookmarkStart w:id="615" w:name="x1-80012"/>
      <w:bookmarkStart w:id="616" w:name="TBL-2-4"/>
      <w:bookmarkStart w:id="617" w:name="TBL-2-3"/>
      <w:bookmarkStart w:id="618" w:name="TBL-2-2"/>
      <w:bookmarkStart w:id="619" w:name="TBL-2-1"/>
      <w:bookmarkStart w:id="620" w:name="TBL-2-1g"/>
      <w:bookmarkStart w:id="621" w:name="TBL-2"/>
      <w:bookmarkStart w:id="622" w:name="x1-80012"/>
      <w:bookmarkEnd w:id="616"/>
      <w:bookmarkEnd w:id="617"/>
      <w:bookmarkEnd w:id="618"/>
      <w:bookmarkEnd w:id="619"/>
      <w:bookmarkEnd w:id="620"/>
      <w:bookmarkEnd w:id="621"/>
      <w:bookmarkEnd w:id="622"/>
    </w:p>
    <w:tbl>
      <w:tblPr>
        <w:tblW w:w="7474" w:type="dxa"/>
        <w:jc w:val="left"/>
        <w:tblInd w:w="0" w:type="dxa"/>
        <w:tblCellMar>
          <w:top w:w="29" w:type="dxa"/>
          <w:left w:w="29" w:type="dxa"/>
          <w:bottom w:w="29" w:type="dxa"/>
          <w:right w:w="29" w:type="dxa"/>
        </w:tblCellMar>
        <w:tblLook w:val="04a0" w:noVBand="1" w:noHBand="0" w:lastColumn="0" w:firstColumn="1" w:lastRow="0" w:firstRow="1"/>
      </w:tblPr>
      <w:tblGrid>
        <w:gridCol w:w="1618"/>
        <w:gridCol w:w="3067"/>
        <w:gridCol w:w="1256"/>
        <w:gridCol w:w="1532"/>
      </w:tblGrid>
      <w:tr>
        <w:trPr/>
        <w:tc>
          <w:tcPr>
            <w:tcW w:w="1618"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Chromosome</w:t>
            </w:r>
            <w:bookmarkStart w:id="623" w:name="TBL-2-1-2"/>
            <w:bookmarkEnd w:id="623"/>
          </w:p>
        </w:tc>
        <w:tc>
          <w:tcPr>
            <w:tcW w:w="3067"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Reference contig </w:t>
            </w:r>
            <w:bookmarkStart w:id="624" w:name="TBL-2-1-3"/>
            <w:bookmarkEnd w:id="624"/>
          </w:p>
        </w:tc>
        <w:tc>
          <w:tcPr>
            <w:tcW w:w="2788" w:type="dxa"/>
            <w:gridSpan w:val="2"/>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Cophenetic correlation</w:t>
            </w:r>
            <w:bookmarkStart w:id="625" w:name="TBL-2-2-1"/>
            <w:bookmarkStart w:id="626" w:name="TBL-2-2-"/>
            <w:bookmarkEnd w:id="625"/>
            <w:bookmarkEnd w:id="626"/>
          </w:p>
        </w:tc>
      </w:tr>
      <w:tr>
        <w:trPr/>
        <w:tc>
          <w:tcPr>
            <w:tcW w:w="161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7" w:name="TBL-2-2-2"/>
            <w:bookmarkStart w:id="628" w:name="TBL-2-2-2"/>
            <w:bookmarkEnd w:id="628"/>
          </w:p>
        </w:tc>
        <w:tc>
          <w:tcPr>
            <w:tcW w:w="3067"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9" w:name="TBL-2-2-3"/>
            <w:bookmarkStart w:id="630" w:name="TBL-2-2-3"/>
            <w:bookmarkEnd w:id="630"/>
          </w:p>
        </w:tc>
        <w:tc>
          <w:tcPr>
            <w:tcW w:w="1256"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 </w:t>
            </w:r>
            <w:bookmarkStart w:id="631" w:name="TBL-2-2-4"/>
            <w:bookmarkEnd w:id="631"/>
          </w:p>
        </w:tc>
        <w:tc>
          <w:tcPr>
            <w:tcW w:w="1532"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p </w:t>
            </w:r>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chr5 </w:t>
            </w:r>
            <w:bookmarkStart w:id="632" w:name="TBL-2-3-2"/>
            <w:bookmarkEnd w:id="63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5qtel_1-500K_1_12_12_rc </w:t>
            </w:r>
            <w:bookmarkStart w:id="633" w:name="TBL-2-3-3"/>
            <w:bookmarkEnd w:id="63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0.491</w:t>
            </w:r>
            <w:bookmarkStart w:id="634" w:name="TBL-2-3-4"/>
            <w:bookmarkEnd w:id="63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5" w:name="TBL-2-4-1"/>
            <w:bookmarkStart w:id="636" w:name="TBL-2-4-"/>
            <w:bookmarkEnd w:id="635"/>
            <w:bookmarkEnd w:id="63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chr6 </w:t>
            </w:r>
            <w:bookmarkStart w:id="637" w:name="TBL-2-4-2"/>
            <w:bookmarkEnd w:id="63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6qtel_1-500K_1_12_12_rc </w:t>
            </w:r>
            <w:bookmarkStart w:id="638" w:name="TBL-2-4-3"/>
            <w:bookmarkEnd w:id="63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0.366</w:t>
            </w:r>
            <w:bookmarkStart w:id="639" w:name="TBL-2-4-4"/>
            <w:bookmarkEnd w:id="63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0" w:name="TBL-2-5-1"/>
            <w:bookmarkStart w:id="641" w:name="TBL-2-5-"/>
            <w:bookmarkEnd w:id="640"/>
            <w:bookmarkEnd w:id="64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2" w:name="TBL-2-5-2"/>
            <w:bookmarkEnd w:id="64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3" w:name="TBL-2-5-3"/>
            <w:bookmarkEnd w:id="64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0.683</w:t>
            </w:r>
            <w:bookmarkStart w:id="644" w:name="TBL-2-5-4"/>
            <w:bookmarkEnd w:id="64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5" w:name="TBL-2-6-1"/>
            <w:bookmarkStart w:id="646" w:name="TBL-2-6-"/>
            <w:bookmarkEnd w:id="645"/>
            <w:bookmarkEnd w:id="64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7" w:name="TBL-2-6-2"/>
            <w:bookmarkEnd w:id="64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8" w:name="TBL-2-6-3"/>
            <w:bookmarkEnd w:id="64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0.273</w:t>
            </w:r>
            <w:bookmarkStart w:id="649" w:name="TBL-2-6-4"/>
            <w:bookmarkEnd w:id="64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50" w:name="TBL-2-7-1"/>
            <w:bookmarkStart w:id="651" w:name="TBL-2-7-"/>
            <w:bookmarkEnd w:id="650"/>
            <w:bookmarkEnd w:id="65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2" w:name="TBL-2-7-2"/>
            <w:bookmarkEnd w:id="65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3" w:name="TBL-2-7-3"/>
            <w:bookmarkEnd w:id="65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0.435</w:t>
            </w:r>
            <w:bookmarkStart w:id="654" w:name="TBL-2-7-4"/>
            <w:bookmarkEnd w:id="65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5" w:name="TBL-2-8-"/>
            <w:bookmarkStart w:id="656" w:name="TBL-2-8-1"/>
            <w:bookmarkEnd w:id="655"/>
            <w:bookmarkEnd w:id="65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7" w:name="TBL-2-8-2"/>
            <w:bookmarkEnd w:id="65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8" w:name="TBL-2-8-3"/>
            <w:bookmarkEnd w:id="65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0.395</w:t>
            </w:r>
            <w:bookmarkStart w:id="659" w:name="TBL-2-8-4"/>
            <w:bookmarkEnd w:id="65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60" w:name="TBL-2-9-1"/>
            <w:bookmarkStart w:id="661" w:name="TBL-2-9-"/>
            <w:bookmarkEnd w:id="660"/>
            <w:bookmarkEnd w:id="66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chr14 </w:t>
            </w:r>
            <w:bookmarkStart w:id="662" w:name="TBL-2-9-2"/>
            <w:bookmarkEnd w:id="66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14qtel_1-500K_1_12_12_rc</w:t>
            </w:r>
            <w:bookmarkStart w:id="663" w:name="TBL-2-9-3"/>
            <w:bookmarkEnd w:id="66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0.620</w:t>
            </w:r>
            <w:bookmarkStart w:id="664" w:name="TBL-2-9-4"/>
            <w:bookmarkEnd w:id="66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5" w:name="TBL-2-10-1"/>
            <w:bookmarkStart w:id="666" w:name="TBL-2-10-"/>
            <w:bookmarkEnd w:id="665"/>
            <w:bookmarkEnd w:id="66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7" w:name="TBL-2-10-2"/>
            <w:bookmarkEnd w:id="66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8" w:name="TBL-2-10-3"/>
            <w:bookmarkEnd w:id="66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0.457</w:t>
            </w:r>
            <w:bookmarkStart w:id="669" w:name="TBL-2-10-4"/>
            <w:bookmarkEnd w:id="66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70" w:name="TBL-2-11-1"/>
            <w:bookmarkStart w:id="671" w:name="TBL-2-11-"/>
            <w:bookmarkEnd w:id="670"/>
            <w:bookmarkEnd w:id="67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chr16 </w:t>
            </w:r>
            <w:bookmarkStart w:id="672" w:name="TBL-2-11-2"/>
            <w:bookmarkEnd w:id="67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16qtel_1-500K_1_12_12_rc</w:t>
            </w:r>
            <w:bookmarkStart w:id="673" w:name="TBL-2-11-3"/>
            <w:bookmarkEnd w:id="67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0.747</w:t>
            </w:r>
            <w:bookmarkStart w:id="674" w:name="TBL-2-11-4"/>
            <w:bookmarkEnd w:id="67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7.82e-79 </w:t>
            </w:r>
            <w:bookmarkStart w:id="675" w:name="TBL-2-12-1"/>
            <w:bookmarkStart w:id="676" w:name="TBL-2-12-"/>
            <w:bookmarkEnd w:id="675"/>
            <w:bookmarkEnd w:id="67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chr18 </w:t>
            </w:r>
            <w:bookmarkStart w:id="677" w:name="TBL-2-12-2"/>
            <w:bookmarkEnd w:id="67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18qtel_1-500K_1_12_12_rc</w:t>
            </w:r>
            <w:bookmarkStart w:id="678" w:name="TBL-2-12-3"/>
            <w:bookmarkEnd w:id="67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79" w:name="TBL-2-12-4"/>
            <w:bookmarkEnd w:id="67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80" w:name="TBL-2-13-1"/>
            <w:bookmarkStart w:id="681" w:name="TBL-2-13-"/>
            <w:bookmarkEnd w:id="680"/>
            <w:bookmarkEnd w:id="68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2" w:name="TBL-2-13-2"/>
            <w:bookmarkEnd w:id="68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3" w:name="TBL-2-13-3"/>
            <w:bookmarkEnd w:id="68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84" w:name="TBL-2-13-4"/>
            <w:bookmarkEnd w:id="68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2.40e-294 </w:t>
            </w:r>
            <w:bookmarkStart w:id="685" w:name="TBL-2-14-1"/>
            <w:bookmarkStart w:id="686" w:name="TBL-2-14-"/>
            <w:bookmarkEnd w:id="685"/>
            <w:bookmarkEnd w:id="68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7" w:name="TBL-2-14-2"/>
            <w:bookmarkEnd w:id="68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8" w:name="TBL-2-14-3"/>
            <w:bookmarkEnd w:id="68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0.388</w:t>
            </w:r>
            <w:bookmarkStart w:id="689" w:name="TBL-2-14-4"/>
            <w:bookmarkEnd w:id="68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90" w:name="TBL-2-15-1"/>
            <w:bookmarkStart w:id="691" w:name="TBL-2-15-"/>
            <w:bookmarkEnd w:id="690"/>
            <w:bookmarkEnd w:id="69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2" w:name="TBL-2-15-2"/>
            <w:bookmarkEnd w:id="69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3" w:name="TBL-2-15-3"/>
            <w:bookmarkEnd w:id="69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0.568</w:t>
            </w:r>
            <w:bookmarkStart w:id="694" w:name="TBL-2-15-4"/>
            <w:bookmarkEnd w:id="69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95" w:name="TBL-2-16-1"/>
            <w:bookmarkStart w:id="696" w:name="TBL-2-16-"/>
            <w:bookmarkEnd w:id="695"/>
            <w:bookmarkEnd w:id="696"/>
          </w:p>
        </w:tc>
      </w:tr>
      <w:tr>
        <w:trPr/>
        <w:tc>
          <w:tcPr>
            <w:tcW w:w="161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7" w:name="TBL-2-16-2"/>
            <w:bookmarkEnd w:id="697"/>
          </w:p>
        </w:tc>
        <w:tc>
          <w:tcPr>
            <w:tcW w:w="3067"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8" w:name="TBL-2-16-3"/>
            <w:bookmarkEnd w:id="698"/>
          </w:p>
        </w:tc>
        <w:tc>
          <w:tcPr>
            <w:tcW w:w="125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0.453</w:t>
            </w:r>
            <w:bookmarkStart w:id="699" w:name="TBL-2-16-4"/>
            <w:bookmarkEnd w:id="699"/>
          </w:p>
        </w:tc>
        <w:tc>
          <w:tcPr>
            <w:tcW w:w="153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p>
        </w:tc>
      </w:tr>
    </w:tbl>
    <w:p>
      <w:pPr>
        <w:pStyle w:val="TextBody"/>
        <w:spacing w:before="0" w:after="0"/>
        <w:rPr>
          <w:rFonts w:ascii="Times New Roman" w:hAnsi="Times New Roman"/>
        </w:rPr>
      </w:pPr>
      <w:r>
        <w:rPr>
          <w:rFonts w:ascii="Times New Roman" w:hAnsi="Times New Roman"/>
        </w:rPr>
      </w:r>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spacing w:lineRule="auto" w:line="360"/>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rPr>
          <w:sz w:val="4"/>
          <w:szCs w:val="4"/>
        </w:rPr>
      </w:pPr>
      <w:r>
        <w:rPr>
          <w:sz w:val="4"/>
          <w:szCs w:val="4"/>
        </w:rPr>
      </w:r>
      <w:bookmarkStart w:id="700" w:name="x1-80023"/>
      <w:bookmarkStart w:id="701" w:name="TBL-3-1"/>
      <w:bookmarkStart w:id="702" w:name="TBL-3-1g"/>
      <w:bookmarkStart w:id="703" w:name="TBL-3"/>
      <w:bookmarkStart w:id="704" w:name="TBL-3-2"/>
      <w:bookmarkStart w:id="705" w:name="x1-80023"/>
      <w:bookmarkStart w:id="706" w:name="TBL-3-1"/>
      <w:bookmarkStart w:id="707" w:name="TBL-3-1g"/>
      <w:bookmarkStart w:id="708" w:name="TBL-3"/>
      <w:bookmarkStart w:id="709" w:name="TBL-3-2"/>
      <w:bookmarkEnd w:id="705"/>
      <w:bookmarkEnd w:id="706"/>
      <w:bookmarkEnd w:id="707"/>
      <w:bookmarkEnd w:id="708"/>
      <w:bookmarkEnd w:id="709"/>
    </w:p>
    <w:tbl>
      <w:tblPr>
        <w:tblW w:w="10168" w:type="dxa"/>
        <w:jc w:val="left"/>
        <w:tblInd w:w="0" w:type="dxa"/>
        <w:tblCellMar>
          <w:top w:w="29" w:type="dxa"/>
          <w:left w:w="29" w:type="dxa"/>
          <w:bottom w:w="29" w:type="dxa"/>
          <w:right w:w="29" w:type="dxa"/>
        </w:tblCellMar>
        <w:tblLook w:val="04a0" w:noVBand="1" w:noHBand="0" w:lastColumn="0" w:firstColumn="1" w:lastRow="0" w:firstRow="1"/>
      </w:tblPr>
      <w:tblGrid>
        <w:gridCol w:w="8281"/>
        <w:gridCol w:w="1886"/>
      </w:tblGrid>
      <w:tr>
        <w:trPr/>
        <w:tc>
          <w:tcPr>
            <w:tcW w:w="8281"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Comparison</w:t>
            </w:r>
            <w:bookmarkStart w:id="710" w:name="TBL-3-1-2"/>
            <w:bookmarkEnd w:id="710"/>
          </w:p>
        </w:tc>
        <w:tc>
          <w:tcPr>
            <w:tcW w:w="1886"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Adjusted p-value</w:t>
            </w:r>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other subjects’ reads in the trio </w:t>
            </w:r>
            <w:bookmarkStart w:id="711" w:name="TBL-3-2-2"/>
            <w:bookmarkEnd w:id="711"/>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7.7e-223 </w:t>
            </w:r>
            <w:bookmarkStart w:id="712" w:name="TBL-3-3-1"/>
            <w:bookmarkStart w:id="713" w:name="TBL-3-3-"/>
            <w:bookmarkEnd w:id="712"/>
            <w:bookmarkEnd w:id="713"/>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subjects’ reads in other populations </w:t>
            </w:r>
            <w:bookmarkStart w:id="714" w:name="TBL-3-3-2"/>
            <w:bookmarkEnd w:id="714"/>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715" w:name="TBL-3-4-1"/>
            <w:bookmarkStart w:id="716" w:name="TBL-3-4-"/>
            <w:bookmarkEnd w:id="715"/>
            <w:bookmarkEnd w:id="716"/>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Reads within a population are closer to each other than to reads in other populations</w:t>
            </w:r>
            <w:bookmarkStart w:id="717" w:name="TBL-3-4-2"/>
            <w:bookmarkEnd w:id="717"/>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3.1e-120 </w:t>
            </w:r>
            <w:bookmarkStart w:id="718" w:name="TBL-3-5-1"/>
            <w:bookmarkStart w:id="719" w:name="TBL-3-5-"/>
            <w:bookmarkEnd w:id="718"/>
            <w:bookmarkEnd w:id="719"/>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Ashkenazim trio: </w:t>
            </w:r>
            <w:bookmarkStart w:id="720" w:name="TBL-3-5-2"/>
            <w:bookmarkEnd w:id="72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21" w:name="TBL-3-6-1"/>
            <w:bookmarkStart w:id="722" w:name="TBL-3-6-"/>
            <w:bookmarkStart w:id="723" w:name="TBL-3-6-1"/>
            <w:bookmarkStart w:id="724" w:name="TBL-3-6-"/>
            <w:bookmarkEnd w:id="723"/>
            <w:bookmarkEnd w:id="724"/>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5" w:name="TBL-3-6-2"/>
            <w:bookmarkEnd w:id="725"/>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9.5e-33 </w:t>
            </w:r>
            <w:bookmarkStart w:id="726" w:name="TBL-3-7-1"/>
            <w:bookmarkStart w:id="727" w:name="TBL-3-7-"/>
            <w:bookmarkEnd w:id="726"/>
            <w:bookmarkEnd w:id="727"/>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8" w:name="TBL-3-7-2"/>
            <w:bookmarkEnd w:id="728"/>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1.9e-26 </w:t>
            </w:r>
            <w:bookmarkStart w:id="729" w:name="TBL-3-8-1"/>
            <w:bookmarkStart w:id="730" w:name="TBL-3-8-"/>
            <w:bookmarkEnd w:id="729"/>
            <w:bookmarkEnd w:id="730"/>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Chinese trio: </w:t>
            </w:r>
            <w:bookmarkStart w:id="731" w:name="TBL-3-8-2"/>
            <w:bookmarkEnd w:id="731"/>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32" w:name="TBL-3-9-"/>
            <w:bookmarkStart w:id="733" w:name="TBL-3-9-1"/>
            <w:bookmarkStart w:id="734" w:name="TBL-3-9-"/>
            <w:bookmarkStart w:id="735" w:name="TBL-3-9-1"/>
            <w:bookmarkEnd w:id="734"/>
            <w:bookmarkEnd w:id="735"/>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36" w:name="TBL-3-9-2"/>
            <w:bookmarkEnd w:id="73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0.2</w:t>
            </w:r>
            <w:r>
              <w:rPr>
                <w:rFonts w:ascii="Times New Roman" w:hAnsi="Times New Roman"/>
              </w:rPr>
              <w:t xml:space="preserve">* </w:t>
            </w:r>
            <w:bookmarkStart w:id="737" w:name="TBL-3-10-1"/>
            <w:bookmarkStart w:id="738" w:name="TBL-3-10-"/>
            <w:bookmarkEnd w:id="737"/>
            <w:bookmarkEnd w:id="738"/>
          </w:p>
        </w:tc>
      </w:tr>
      <w:tr>
        <w:trPr/>
        <w:tc>
          <w:tcPr>
            <w:tcW w:w="8281"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39" w:name="TBL-3-10-2"/>
            <w:bookmarkEnd w:id="739"/>
          </w:p>
        </w:tc>
        <w:tc>
          <w:tcPr>
            <w:tcW w:w="188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significant on several chromosome arms (see </w:t>
      </w:r>
      <w:r>
        <w:rPr>
          <w:rFonts w:ascii="Arial" w:hAnsi="Arial"/>
          <w:b/>
          <w:sz w:val="20"/>
        </w:rPr>
        <w:t xml:space="preserve">Supplemental Table S3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spacing w:lineRule="auto" w:line="360"/>
        <w:rPr>
          <w:rFonts w:ascii="Times New Roman" w:hAnsi="Times New Roman"/>
        </w:rPr>
      </w:pPr>
      <w:r>
        <w:rPr>
          <w:rFonts w:ascii="Times New Roman" w:hAnsi="Times New Roman"/>
        </w:rPr>
      </w:r>
    </w:p>
    <w:p>
      <w:pPr>
        <w:pStyle w:val="TextBodyindent"/>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3"/>
                    <a:stretch>
                      <a:fillRect/>
                    </a:stretch>
                  </pic:blipFill>
                  <pic:spPr bwMode="auto">
                    <a:xfrm>
                      <a:off x="0" y="0"/>
                      <a:ext cx="4067810" cy="7553325"/>
                    </a:xfrm>
                    <a:prstGeom prst="rect">
                      <a:avLst/>
                    </a:prstGeom>
                  </pic:spPr>
                </pic:pic>
              </a:graphicData>
            </a:graphic>
          </wp:inline>
        </w:drawing>
      </w:r>
    </w:p>
    <w:p>
      <w:pPr>
        <w:pStyle w:val="TextBodyindent"/>
        <w:rPr>
          <w:rFonts w:ascii="Arial" w:hAnsi="Arial"/>
          <w:sz w:val="20"/>
        </w:rPr>
      </w:pPr>
      <w:bookmarkStart w:id="740" w:name="fig-4"/>
      <w:r>
        <w:rPr>
          <w:rFonts w:ascii="Arial" w:hAnsi="Arial"/>
          <w:b/>
          <w:bCs/>
          <w:sz w:val="20"/>
        </w:rPr>
        <w:t>Figure 4</w:t>
      </w:r>
      <w:bookmarkEnd w:id="740"/>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spacing w:lineRule="auto" w:line="360"/>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significant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3"/>
        <w:spacing w:lineRule="auto" w:line="360"/>
        <w:rPr>
          <w:rFonts w:ascii="Times New Roman" w:hAnsi="Times New Roman"/>
        </w:rPr>
      </w:pPr>
      <w:bookmarkStart w:id="741" w:name="x1-9000"/>
      <w:bookmarkEnd w:id="741"/>
      <w:r>
        <w:rPr>
          <w:rFonts w:ascii="Times New Roman" w:hAnsi="Times New Roman"/>
        </w:rPr>
        <w:t>Discussion</w:t>
      </w:r>
    </w:p>
    <w:p>
      <w:pPr>
        <w:pStyle w:val="TextBodynoindent"/>
        <w:spacing w:lineRule="auto" w:line="360"/>
        <w:rPr/>
      </w:pPr>
      <w:bookmarkStart w:id="742" w:name="x1-9000doc"/>
      <w:bookmarkStart w:id="743" w:name="Q1-1-24"/>
      <w:bookmarkEnd w:id="742"/>
      <w:bookmarkEnd w:id="743"/>
      <w:r>
        <w:rPr>
          <w:rFonts w:ascii="Times New Roman" w:hAnsi="Times New Roman"/>
        </w:rPr>
        <w:t xml:space="preserve">Repeat-rich, low-complexity regions of the human genome such as telomeres have been historically recalcitrant to full mapping and annotation (Miga, </w:t>
      </w:r>
      <w:hyperlink r:id="rId24">
        <w:bookmarkStart w:id="744" w:name="page.24"/>
        <w:bookmarkEnd w:id="744"/>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5">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6">
        <w:r>
          <w:rPr>
            <w:rStyle w:val="InternetLink"/>
            <w:rFonts w:ascii="Times New Roman" w:hAnsi="Times New Roman"/>
          </w:rPr>
          <w:t>2020</w:t>
        </w:r>
      </w:hyperlink>
      <w:r>
        <w:rPr>
          <w:rFonts w:ascii="Times New Roman" w:hAnsi="Times New Roman"/>
        </w:rPr>
        <w:t xml:space="preserve">)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27">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28">
        <w:r>
          <w:rPr>
            <w:rStyle w:val="InternetLink"/>
            <w:rFonts w:ascii="Times New Roman" w:hAnsi="Times New Roman"/>
          </w:rPr>
          <w:t>1989</w:t>
        </w:r>
      </w:hyperlink>
      <w:r>
        <w:rPr>
          <w:rFonts w:ascii="Times New Roman" w:hAnsi="Times New Roman"/>
        </w:rPr>
        <w:t xml:space="preserve">; Coleman, Baird, and Royle, </w:t>
      </w:r>
      <w:hyperlink r:id="rId29">
        <w:r>
          <w:rPr>
            <w:rStyle w:val="InternetLink"/>
            <w:rFonts w:ascii="Times New Roman" w:hAnsi="Times New Roman"/>
          </w:rPr>
          <w:t>1999</w:t>
        </w:r>
      </w:hyperlink>
      <w:r>
        <w:rPr>
          <w:rFonts w:ascii="Times New Roman" w:hAnsi="Times New Roman"/>
        </w:rPr>
        <w:t xml:space="preserve">; Lee et al., </w:t>
      </w:r>
      <w:hyperlink r:id="rId30">
        <w:r>
          <w:rPr>
            <w:rStyle w:val="InternetLink"/>
            <w:rFonts w:ascii="Times New Roman" w:hAnsi="Times New Roman"/>
          </w:rPr>
          <w:t>2018</w:t>
        </w:r>
      </w:hyperlink>
      <w:r>
        <w:rPr>
          <w:rFonts w:ascii="Times New Roman" w:hAnsi="Times New Roman"/>
        </w:rPr>
        <w:t xml:space="preserve">; Bluhm et al., </w:t>
      </w:r>
      <w:hyperlink r:id="rId31">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w:t>
      </w:r>
      <w:r>
        <w:rPr>
          <w:rFonts w:ascii="Times New Roman" w:hAnsi="Times New Roman"/>
        </w:rPr>
        <w:t>f</w:t>
      </w:r>
      <w:r>
        <w:rPr>
          <w:rFonts w:ascii="Times New Roman" w:hAnsi="Times New Roman"/>
        </w:rPr>
        <w:t xml:space="preserve">our of the 40 subtelomeric assemblies (Stong et al., </w:t>
      </w:r>
      <w:hyperlink r:id="rId32">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genome reference errors, artifacts of SMRT technology, or the inherent bias of short-read based methods (Farmery et al., </w:t>
      </w:r>
      <w:hyperlink r:id="rId33">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haplotype spectra on a multi-Kbp scale. Interpopulation similarity, as well as familial inheritance of variation in the Ashkenazim trio, evidenced that the observed haplotypes are not likely batch effects. </w:t>
      </w:r>
    </w:p>
    <w:p>
      <w:pPr>
        <w:pStyle w:val="TextBodynoindent"/>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4"/>
                    <a:stretch>
                      <a:fillRect/>
                    </a:stretch>
                  </pic:blipFill>
                  <pic:spPr bwMode="auto">
                    <a:xfrm>
                      <a:off x="0" y="0"/>
                      <a:ext cx="3356610" cy="7755890"/>
                    </a:xfrm>
                    <a:prstGeom prst="rect">
                      <a:avLst/>
                    </a:prstGeom>
                  </pic:spPr>
                </pic:pic>
              </a:graphicData>
            </a:graphic>
          </wp:inline>
        </w:drawing>
      </w:r>
    </w:p>
    <w:p>
      <w:pPr>
        <w:pStyle w:val="TextBodynoindent"/>
        <w:rPr>
          <w:rFonts w:ascii="Arial" w:hAnsi="Arial"/>
          <w:sz w:val="20"/>
        </w:rPr>
      </w:pPr>
      <w:bookmarkStart w:id="745" w:name="fig-5"/>
      <w:r>
        <w:rPr>
          <w:rFonts w:ascii="Arial" w:hAnsi="Arial"/>
          <w:b/>
          <w:bCs/>
          <w:sz w:val="20"/>
        </w:rPr>
        <w:t>Figure 5:</w:t>
      </w:r>
      <w:bookmarkEnd w:id="745"/>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spacing w:lineRule="auto" w:line="360"/>
        <w:rPr/>
      </w:pPr>
      <w:r>
        <w:rPr>
          <w:rFonts w:ascii="Times New Roman" w:hAnsi="Times New Roman"/>
        </w:rPr>
        <w:t>Coverage of different chromosomes was uneven, and as such, numbers of 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B-cell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and provides a new opportunity to map, quantify, and characterize a previously missed form of human genetic variation.</w:t>
      </w:r>
    </w:p>
    <w:p>
      <w:pPr>
        <w:pStyle w:val="Heading3"/>
        <w:spacing w:lineRule="auto" w:line="360"/>
        <w:rPr>
          <w:rFonts w:ascii="Times New Roman" w:hAnsi="Times New Roman"/>
        </w:rPr>
      </w:pPr>
      <w:bookmarkStart w:id="746" w:name="x1-10000"/>
      <w:bookmarkEnd w:id="746"/>
      <w:r>
        <w:rPr>
          <w:rFonts w:ascii="Times New Roman" w:hAnsi="Times New Roman"/>
        </w:rPr>
        <w:t>Materials and Methods</w:t>
      </w:r>
    </w:p>
    <w:p>
      <w:pPr>
        <w:pStyle w:val="Heading4"/>
        <w:spacing w:lineRule="auto" w:line="360"/>
        <w:rPr>
          <w:rFonts w:ascii="Times New Roman" w:hAnsi="Times New Roman"/>
        </w:rPr>
      </w:pPr>
      <w:bookmarkStart w:id="747" w:name="Q1-1-26"/>
      <w:bookmarkStart w:id="748" w:name="x1-10000doc"/>
      <w:bookmarkStart w:id="749" w:name="x1-11000"/>
      <w:bookmarkEnd w:id="747"/>
      <w:bookmarkEnd w:id="748"/>
      <w:bookmarkEnd w:id="749"/>
      <w:r>
        <w:rPr>
          <w:rFonts w:ascii="Times New Roman" w:hAnsi="Times New Roman"/>
        </w:rPr>
        <w:t>The extended reference genome</w:t>
      </w:r>
    </w:p>
    <w:p>
      <w:pPr>
        <w:pStyle w:val="TextBodynoindent"/>
        <w:spacing w:lineRule="auto" w:line="360"/>
        <w:rPr/>
      </w:pPr>
      <w:bookmarkStart w:id="750" w:name="Q1-1-28"/>
      <w:bookmarkEnd w:id="750"/>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5">
        <w:bookmarkStart w:id="751" w:name="page.26"/>
        <w:bookmarkEnd w:id="751"/>
        <w:r>
          <w:rPr>
            <w:rStyle w:val="InternetLink"/>
            <w:rFonts w:ascii="Times New Roman" w:hAnsi="Times New Roman"/>
          </w:rPr>
          <w:t>2017</w:t>
        </w:r>
      </w:hyperlink>
      <w:r>
        <w:rPr>
          <w:rFonts w:ascii="Times New Roman" w:hAnsi="Times New Roman"/>
        </w:rPr>
        <w:t xml:space="preserve">; “Initial sequencing and analysis of the human genome,” </w:t>
      </w:r>
      <w:hyperlink r:id="rId36">
        <w:r>
          <w:rPr>
            <w:rStyle w:val="InternetLink"/>
            <w:rFonts w:ascii="Times New Roman" w:hAnsi="Times New Roman"/>
          </w:rPr>
          <w:t>2001</w:t>
        </w:r>
      </w:hyperlink>
      <w:r>
        <w:rPr>
          <w:rFonts w:ascii="Times New Roman" w:hAnsi="Times New Roman"/>
        </w:rPr>
        <w:t xml:space="preserve">) and the subtelomeric assemblies (Stong et al., </w:t>
      </w:r>
      <w:hyperlink r:id="rId37">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38">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spacing w:lineRule="auto" w:line="360"/>
        <w:rPr>
          <w:rFonts w:ascii="Times New Roman" w:hAnsi="Times New Roman"/>
        </w:rPr>
      </w:pPr>
      <w:bookmarkStart w:id="752" w:name="x1-12000"/>
      <w:bookmarkEnd w:id="752"/>
      <w:r>
        <w:rPr>
          <w:rFonts w:ascii="Times New Roman" w:hAnsi="Times New Roman"/>
        </w:rPr>
        <w:t>Detection of telomeric sequences in long-read datasets</w:t>
      </w:r>
    </w:p>
    <w:p>
      <w:pPr>
        <w:pStyle w:val="TextBodynoindent"/>
        <w:spacing w:lineRule="auto" w:line="360"/>
        <w:rPr/>
      </w:pPr>
      <w:bookmarkStart w:id="753" w:name="Q1-1-30"/>
      <w:bookmarkEnd w:id="753"/>
      <w:r>
        <w:rPr>
          <w:rFonts w:ascii="Times New Roman" w:hAnsi="Times New Roman"/>
        </w:rPr>
        <w:t>Seven subjects were selected for the analysis. The first individual (NA12878/HG001) came from the pilot genome of the HapMap project (</w:t>
      </w:r>
      <w:bookmarkStart w:id="754" w:name="page.27"/>
      <w:bookmarkEnd w:id="754"/>
      <w:r>
        <w:rPr>
          <w:rFonts w:ascii="Times New Roman" w:hAnsi="Times New Roman"/>
        </w:rPr>
        <w:t xml:space="preserve">“The International HapMap Project,” </w:t>
      </w:r>
      <w:hyperlink r:id="rId39">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0">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1">
        <w:r>
          <w:rPr>
            <w:rStyle w:val="InternetLink"/>
            <w:rFonts w:ascii="Times New Roman" w:hAnsi="Times New Roman"/>
          </w:rPr>
          <w:t>2019</w:t>
        </w:r>
      </w:hyperlink>
      <w:r>
        <w:rPr>
          <w:rFonts w:ascii="Times New Roman" w:hAnsi="Times New Roman"/>
        </w:rPr>
        <w:t xml:space="preserve">) PacBio CCS (Eid et al., </w:t>
      </w:r>
      <w:hyperlink r:id="rId42">
        <w:r>
          <w:rPr>
            <w:rStyle w:val="InternetLink"/>
            <w:rFonts w:ascii="Times New Roman" w:hAnsi="Times New Roman"/>
          </w:rPr>
          <w:t>2009</w:t>
        </w:r>
      </w:hyperlink>
      <w:r>
        <w:rPr>
          <w:rFonts w:ascii="Times New Roman" w:hAnsi="Times New Roman"/>
        </w:rPr>
        <w:t xml:space="preserve">; Ardui et al., </w:t>
      </w:r>
      <w:hyperlink r:id="rId43">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S4</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spacing w:lineRule="auto" w:line="360"/>
        <w:rPr>
          <w:rFonts w:ascii="Times New Roman" w:hAnsi="Times New Roman"/>
        </w:rPr>
      </w:pPr>
      <w:bookmarkStart w:id="755" w:name="x1-13000"/>
      <w:bookmarkEnd w:id="755"/>
      <w:r>
        <w:rPr>
          <w:rFonts w:ascii="Times New Roman" w:hAnsi="Times New Roman"/>
        </w:rPr>
        <w:t>Evaluation of telomeric content in short- and linked-read datasets</w:t>
      </w:r>
    </w:p>
    <w:p>
      <w:pPr>
        <w:pStyle w:val="TextBodynoindent"/>
        <w:spacing w:lineRule="auto" w:line="360"/>
        <w:rPr/>
      </w:pPr>
      <w:bookmarkStart w:id="756" w:name="Q1-1-32"/>
      <w:bookmarkEnd w:id="756"/>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S4</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4">
        <w:bookmarkStart w:id="757" w:name="page.28"/>
        <w:bookmarkEnd w:id="757"/>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allowing all secondary mappings. Then, we calculated the fractions of each long read that w</w:t>
      </w:r>
      <w:r>
        <w:rPr>
          <w:rFonts w:ascii="Times New Roman" w:hAnsi="Times New Roman"/>
        </w:rPr>
        <w:t>ere</w:t>
      </w:r>
      <w:r>
        <w:rPr>
          <w:rFonts w:ascii="Times New Roman" w:hAnsi="Times New Roman"/>
        </w:rPr>
        <w:t xml:space="preserve"> supported by the short reads that aligned to </w:t>
      </w:r>
      <w:r>
        <w:rPr>
          <w:rFonts w:ascii="Times New Roman" w:hAnsi="Times New Roman"/>
        </w:rPr>
        <w:t>them</w:t>
      </w:r>
      <w:r>
        <w:rPr>
          <w:rFonts w:ascii="Times New Roman" w:hAnsi="Times New Roman"/>
        </w:rPr>
        <w:t xml:space="preserve">. </w:t>
        <w:br/>
        <w:br/>
        <w:t xml:space="preserve">To evaluate sequence motifs in independent samples collected from human subjects (as opposed to reference cell lines), we </w:t>
      </w:r>
      <w:del w:id="11" w:author="Kirill Grigorev" w:date="2020-11-08T21:26:57Z">
        <w:r>
          <w:rPr>
            <w:rFonts w:ascii="Times New Roman" w:hAnsi="Times New Roman"/>
          </w:rPr>
          <w:delText>generated</w:delText>
        </w:r>
      </w:del>
      <w:ins w:id="12" w:author="Kirill Grigorev" w:date="2020-11-08T21:27:00Z">
        <w:r>
          <w:rPr>
            <w:rFonts w:ascii="Times New Roman" w:hAnsi="Times New Roman"/>
          </w:rPr>
          <w:t>analyzed</w:t>
        </w:r>
      </w:ins>
      <w:r>
        <w:rPr>
          <w:rFonts w:ascii="Times New Roman" w:hAnsi="Times New Roman"/>
        </w:rPr>
        <w:t xml:space="preserve">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5">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46">
        <w:r>
          <w:rPr>
            <w:rStyle w:val="InternetLink"/>
            <w:rFonts w:ascii="Times New Roman" w:hAnsi="Times New Roman"/>
          </w:rPr>
          <w:t>2018</w:t>
        </w:r>
      </w:hyperlink>
      <w:r>
        <w:rPr>
          <w:rFonts w:ascii="Times New Roman" w:hAnsi="Times New Roman"/>
        </w:rPr>
        <w:t xml:space="preserve">). </w:t>
      </w:r>
    </w:p>
    <w:p>
      <w:pPr>
        <w:pStyle w:val="Heading4"/>
        <w:spacing w:lineRule="auto" w:line="360"/>
        <w:rPr>
          <w:rFonts w:ascii="Times New Roman" w:hAnsi="Times New Roman"/>
        </w:rPr>
      </w:pPr>
      <w:bookmarkStart w:id="758" w:name="x1-14000"/>
      <w:bookmarkEnd w:id="758"/>
      <w:r>
        <w:rPr>
          <w:rFonts w:ascii="Times New Roman" w:hAnsi="Times New Roman"/>
        </w:rPr>
        <w:t>Identification of repeat content</w:t>
      </w:r>
    </w:p>
    <w:p>
      <w:pPr>
        <w:pStyle w:val="TextBodynoindent"/>
        <w:spacing w:lineRule="auto" w:line="360"/>
        <w:rPr/>
      </w:pPr>
      <w:bookmarkStart w:id="759" w:name="Q1-1-34"/>
      <w:bookmarkEnd w:id="759"/>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47">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60" w:name="__DdeLink__4730_2307213473"/>
      <w:r>
        <w:rPr>
          <w:rFonts w:ascii="Times New Roman" w:hAnsi="Times New Roman"/>
        </w:rPr>
        <w:t>×</w:t>
      </w:r>
      <w:bookmarkEnd w:id="760"/>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3"/>
          <w:sz w:val="19"/>
        </w:rPr>
        <w:t>0,0</w:t>
      </w:r>
      <w:r>
        <w:rPr>
          <w:rFonts w:ascii="Times New Roman" w:hAnsi="Times New Roman"/>
          <w:i/>
          <w:iCs/>
        </w:rPr>
        <w:t xml:space="preserve"> = count of target k-mer, C</w:t>
      </w:r>
      <w:r>
        <w:rPr>
          <w:rFonts w:ascii="Times New Roman" w:hAnsi="Times New Roman"/>
          <w:i/>
          <w:iCs/>
          <w:position w:val="-3"/>
          <w:sz w:val="19"/>
        </w:rPr>
        <w:t>0,1</w:t>
      </w:r>
      <w:r>
        <w:rPr>
          <w:rFonts w:ascii="Times New Roman" w:hAnsi="Times New Roman"/>
          <w:i/>
          <w:iCs/>
        </w:rPr>
        <w:t xml:space="preserve"> = sum of counts of other potentially classifiable k-mers, C</w:t>
      </w:r>
      <w:r>
        <w:rPr>
          <w:rFonts w:ascii="Times New Roman" w:hAnsi="Times New Roman"/>
          <w:i/>
          <w:iCs/>
          <w:position w:val="-3"/>
          <w:sz w:val="19"/>
        </w:rPr>
        <w:t>1,0</w:t>
      </w:r>
      <w:r>
        <w:rPr>
          <w:rFonts w:ascii="Times New Roman" w:hAnsi="Times New Roman"/>
          <w:i/>
          <w:iCs/>
        </w:rPr>
        <w:t xml:space="preserve"> = median count of k-mer, C</w:t>
      </w:r>
      <w:r>
        <w:rPr>
          <w:rFonts w:ascii="Times New Roman" w:hAnsi="Times New Roman"/>
          <w:i/>
          <w:iCs/>
          <w:position w:val="-3"/>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48">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61" w:name="x1-15000"/>
      <w:bookmarkEnd w:id="761"/>
      <w:r>
        <w:rPr>
          <w:rFonts w:ascii="Times New Roman" w:hAnsi="Times New Roman"/>
        </w:rPr>
        <w:t>Evaluation of sequence concordance in telomeric long reads</w:t>
      </w:r>
    </w:p>
    <w:p>
      <w:pPr>
        <w:pStyle w:val="TextBodynoindent"/>
        <w:spacing w:lineRule="auto" w:line="360"/>
        <w:rPr/>
      </w:pPr>
      <w:bookmarkStart w:id="762" w:name="Q1-1-36"/>
      <w:bookmarkEnd w:id="762"/>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4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3"/>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0">
        <w:bookmarkStart w:id="763" w:name="page.29"/>
        <w:bookmarkEnd w:id="763"/>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spacing w:lineRule="auto" w:line="360"/>
        <w:rPr>
          <w:rFonts w:ascii="Times New Roman" w:hAnsi="Times New Roman"/>
        </w:rPr>
      </w:pPr>
      <w:bookmarkStart w:id="764" w:name="x1-16000"/>
      <w:bookmarkEnd w:id="764"/>
      <w:r>
        <w:rPr>
          <w:rFonts w:ascii="Times New Roman" w:hAnsi="Times New Roman"/>
        </w:rPr>
        <w:t>Identification of telomeric haplotypic variation</w:t>
      </w:r>
    </w:p>
    <w:p>
      <w:pPr>
        <w:pStyle w:val="TextBodynoindent"/>
        <w:spacing w:lineRule="auto" w:line="360"/>
        <w:rPr/>
      </w:pPr>
      <w:bookmarkStart w:id="765" w:name="Q1-1-38"/>
      <w:bookmarkEnd w:id="765"/>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1">
        <w:bookmarkStart w:id="766" w:name="page.30"/>
        <w:bookmarkEnd w:id="766"/>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2">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67" w:name="x1-17000"/>
      <w:bookmarkEnd w:id="767"/>
      <w:r>
        <w:rPr>
          <w:rFonts w:ascii="Times New Roman" w:hAnsi="Times New Roman"/>
        </w:rPr>
        <w:t>Data access</w:t>
      </w:r>
    </w:p>
    <w:p>
      <w:pPr>
        <w:pStyle w:val="TextBodynoindent"/>
        <w:spacing w:lineRule="auto" w:line="360"/>
        <w:rPr/>
      </w:pPr>
      <w:bookmarkStart w:id="768" w:name="Q1-1-40"/>
      <w:bookmarkEnd w:id="768"/>
      <w:r>
        <w:rPr>
          <w:rFonts w:ascii="Times New Roman" w:hAnsi="Times New Roman"/>
        </w:rPr>
        <w:t xml:space="preserve">Healthy donor DNA came from a previous study (the NASA Twins Study, Garrett-Bakelman et al., </w:t>
      </w:r>
      <w:hyperlink r:id="rId53">
        <w:r>
          <w:rPr>
            <w:rStyle w:val="InternetLink"/>
            <w:rFonts w:ascii="Times New Roman" w:hAnsi="Times New Roman"/>
          </w:rPr>
          <w:t>2019</w:t>
        </w:r>
      </w:hyperlink>
      <w:r>
        <w:rPr>
          <w:rStyle w:val="InternetLink"/>
          <w:rFonts w:ascii="Times New Roman" w:hAnsi="Times New Roman"/>
        </w:rPr>
        <w:t xml:space="preserve">). </w:t>
      </w:r>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4">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5">
        <w:r>
          <w:rPr>
            <w:rStyle w:val="InternetLink"/>
            <w:rFonts w:ascii="Times New Roman" w:hAnsi="Times New Roman"/>
          </w:rPr>
          <w:t>github.com/lankycyril/edgecase</w:t>
        </w:r>
      </w:hyperlink>
      <w:r>
        <w:rPr>
          <w:rFonts w:ascii="Times New Roman" w:hAnsi="Times New Roman"/>
        </w:rPr>
        <w:t xml:space="preserve">. </w:t>
      </w:r>
    </w:p>
    <w:p>
      <w:pPr>
        <w:pStyle w:val="Heading3"/>
        <w:spacing w:lineRule="auto" w:line="360"/>
        <w:rPr>
          <w:rFonts w:ascii="Times New Roman" w:hAnsi="Times New Roman"/>
        </w:rPr>
      </w:pPr>
      <w:bookmarkStart w:id="769" w:name="x1-18000"/>
      <w:bookmarkEnd w:id="769"/>
      <w:r>
        <w:rPr>
          <w:rFonts w:ascii="Times New Roman" w:hAnsi="Times New Roman"/>
        </w:rPr>
        <w:t>Acknowledgements</w:t>
      </w:r>
    </w:p>
    <w:p>
      <w:pPr>
        <w:pStyle w:val="TextBodynoindent"/>
        <w:spacing w:lineRule="auto" w:line="360"/>
        <w:rPr>
          <w:rFonts w:ascii="Times New Roman" w:hAnsi="Times New Roman"/>
        </w:rPr>
      </w:pPr>
      <w:bookmarkStart w:id="770" w:name="Q1-1-42"/>
      <w:bookmarkEnd w:id="770"/>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71" w:name="x1-19000"/>
      <w:bookmarkEnd w:id="771"/>
      <w:r>
        <w:rPr>
          <w:rFonts w:ascii="Times New Roman" w:hAnsi="Times New Roman"/>
        </w:rPr>
        <w:t>Author contributions</w:t>
      </w:r>
    </w:p>
    <w:p>
      <w:pPr>
        <w:pStyle w:val="TextBodynoindent"/>
        <w:spacing w:lineRule="auto" w:line="360"/>
        <w:rPr>
          <w:rFonts w:ascii="Times New Roman" w:hAnsi="Times New Roman"/>
        </w:rPr>
      </w:pPr>
      <w:bookmarkStart w:id="772" w:name="Q1-1-44"/>
      <w:bookmarkEnd w:id="772"/>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73" w:name="x1-20000"/>
      <w:bookmarkEnd w:id="773"/>
      <w:r>
        <w:rPr>
          <w:rFonts w:ascii="Times New Roman" w:hAnsi="Times New Roman"/>
        </w:rPr>
        <w:t>Competing interests</w:t>
      </w:r>
    </w:p>
    <w:p>
      <w:pPr>
        <w:pStyle w:val="TextBodynoindent"/>
        <w:spacing w:lineRule="auto" w:line="360"/>
        <w:rPr>
          <w:rFonts w:ascii="Times New Roman" w:hAnsi="Times New Roman"/>
        </w:rPr>
      </w:pPr>
      <w:bookmarkStart w:id="774" w:name="Q1-1-46"/>
      <w:bookmarkEnd w:id="774"/>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75" w:name="x1-21000"/>
      <w:bookmarkEnd w:id="775"/>
      <w:r>
        <w:rPr>
          <w:rFonts w:ascii="Times New Roman" w:hAnsi="Times New Roman"/>
        </w:rPr>
        <w:t>References</w:t>
      </w:r>
    </w:p>
    <w:p>
      <w:pPr>
        <w:pStyle w:val="TextBodynoindent"/>
        <w:rPr/>
      </w:pPr>
      <w:bookmarkStart w:id="776" w:name="X0-"/>
      <w:bookmarkStart w:id="777" w:name="page.33"/>
      <w:bookmarkStart w:id="778" w:name="bib-1"/>
      <w:bookmarkStart w:id="779" w:name="Q1-1-48"/>
      <w:bookmarkEnd w:id="776"/>
      <w:bookmarkEnd w:id="777"/>
      <w:bookmarkEnd w:id="778"/>
      <w:bookmarkEnd w:id="779"/>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56">
        <w:r>
          <w:rPr>
            <w:rStyle w:val="InternetLink"/>
            <w:rFonts w:ascii="Times New Roman" w:hAnsi="Times New Roman"/>
          </w:rPr>
          <w:t>10.1093/nar/17.12.4611</w:t>
        </w:r>
      </w:hyperlink>
      <w:r>
        <w:rPr>
          <w:rFonts w:ascii="Times New Roman" w:hAnsi="Times New Roman"/>
        </w:rPr>
        <w:t xml:space="preserve">. </w:t>
      </w:r>
    </w:p>
    <w:p>
      <w:pPr>
        <w:pStyle w:val="TextBodynoindent"/>
        <w:rPr/>
      </w:pPr>
      <w:bookmarkStart w:id="780" w:name="bib-2"/>
      <w:bookmarkEnd w:id="780"/>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57">
        <w:r>
          <w:rPr>
            <w:rStyle w:val="InternetLink"/>
            <w:rFonts w:ascii="Times New Roman" w:hAnsi="Times New Roman"/>
          </w:rPr>
          <w:t>10.1093/nar/gky066</w:t>
        </w:r>
      </w:hyperlink>
      <w:r>
        <w:rPr>
          <w:rFonts w:ascii="Times New Roman" w:hAnsi="Times New Roman"/>
        </w:rPr>
        <w:t xml:space="preserve">. </w:t>
      </w:r>
    </w:p>
    <w:p>
      <w:pPr>
        <w:pStyle w:val="TextBodynoindent"/>
        <w:rPr/>
      </w:pPr>
      <w:bookmarkStart w:id="781" w:name="bib-3"/>
      <w:bookmarkEnd w:id="781"/>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58">
        <w:r>
          <w:rPr>
            <w:rStyle w:val="InternetLink"/>
            <w:rFonts w:ascii="Times New Roman" w:hAnsi="Times New Roman"/>
          </w:rPr>
          <w:t>10.1152/physrev.00026.2007</w:t>
        </w:r>
      </w:hyperlink>
      <w:r>
        <w:rPr>
          <w:rFonts w:ascii="Times New Roman" w:hAnsi="Times New Roman"/>
        </w:rPr>
        <w:t xml:space="preserve">. </w:t>
      </w:r>
    </w:p>
    <w:p>
      <w:pPr>
        <w:pStyle w:val="TextBodynoindent"/>
        <w:rPr/>
      </w:pPr>
      <w:bookmarkStart w:id="782" w:name="bib-4"/>
      <w:bookmarkEnd w:id="782"/>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59">
        <w:r>
          <w:rPr>
            <w:rStyle w:val="InternetLink"/>
            <w:rFonts w:ascii="Times New Roman" w:hAnsi="Times New Roman"/>
          </w:rPr>
          <w:t>10.1038/nature07517</w:t>
        </w:r>
      </w:hyperlink>
      <w:r>
        <w:rPr>
          <w:rFonts w:ascii="Times New Roman" w:hAnsi="Times New Roman"/>
        </w:rPr>
        <w:t xml:space="preserve">. </w:t>
      </w:r>
    </w:p>
    <w:p>
      <w:pPr>
        <w:pStyle w:val="TextBodynoindent"/>
        <w:rPr/>
      </w:pPr>
      <w:bookmarkStart w:id="783" w:name="bib-5"/>
      <w:bookmarkEnd w:id="783"/>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10.1093/nar/gky1289</w:t>
        </w:r>
      </w:hyperlink>
      <w:r>
        <w:rPr>
          <w:rFonts w:ascii="Times New Roman" w:hAnsi="Times New Roman"/>
        </w:rPr>
        <w:t xml:space="preserve">. </w:t>
      </w:r>
    </w:p>
    <w:p>
      <w:pPr>
        <w:pStyle w:val="TextBodynoindent"/>
        <w:rPr/>
      </w:pPr>
      <w:bookmarkStart w:id="784" w:name="bib-6"/>
      <w:bookmarkEnd w:id="784"/>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10.1093/hmg/8.9.1637</w:t>
        </w:r>
      </w:hyperlink>
      <w:r>
        <w:rPr>
          <w:rFonts w:ascii="Times New Roman" w:hAnsi="Times New Roman"/>
        </w:rPr>
        <w:t xml:space="preserve">. </w:t>
      </w:r>
    </w:p>
    <w:p>
      <w:pPr>
        <w:pStyle w:val="TextBodynoindent"/>
        <w:rPr/>
      </w:pPr>
      <w:bookmarkStart w:id="785" w:name="bib-7"/>
      <w:bookmarkEnd w:id="785"/>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10.1126/science.1162986</w:t>
        </w:r>
      </w:hyperlink>
      <w:r>
        <w:rPr>
          <w:rFonts w:ascii="Times New Roman" w:hAnsi="Times New Roman"/>
        </w:rPr>
        <w:t xml:space="preserve">. </w:t>
      </w:r>
    </w:p>
    <w:p>
      <w:pPr>
        <w:pStyle w:val="TextBodynoindent"/>
        <w:rPr/>
      </w:pPr>
      <w:bookmarkStart w:id="786" w:name="bib-8"/>
      <w:bookmarkEnd w:id="786"/>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10.1038/s41598-017-14403-y</w:t>
        </w:r>
      </w:hyperlink>
      <w:r>
        <w:rPr>
          <w:rFonts w:ascii="Times New Roman" w:hAnsi="Times New Roman"/>
        </w:rPr>
        <w:t xml:space="preserve">. </w:t>
      </w:r>
    </w:p>
    <w:p>
      <w:pPr>
        <w:pStyle w:val="TextBodynoindent"/>
        <w:rPr>
          <w:rFonts w:ascii="Times New Roman" w:hAnsi="Times New Roman"/>
        </w:rPr>
      </w:pPr>
      <w:bookmarkStart w:id="787" w:name="bib-9"/>
      <w:bookmarkEnd w:id="787"/>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rPr/>
      </w:pPr>
      <w:bookmarkStart w:id="788" w:name="bib-10"/>
      <w:bookmarkEnd w:id="788"/>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4">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rPr/>
      </w:pPr>
      <w:bookmarkStart w:id="789" w:name="bib-11"/>
      <w:bookmarkEnd w:id="789"/>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5">
        <w:r>
          <w:rPr>
            <w:rStyle w:val="InternetLink"/>
            <w:rFonts w:ascii="Times New Roman" w:hAnsi="Times New Roman"/>
          </w:rPr>
          <w:t>10.1007/bf02056895</w:t>
        </w:r>
      </w:hyperlink>
      <w:r>
        <w:rPr>
          <w:rFonts w:ascii="Times New Roman" w:hAnsi="Times New Roman"/>
        </w:rPr>
        <w:t xml:space="preserve">. </w:t>
      </w:r>
    </w:p>
    <w:p>
      <w:pPr>
        <w:pStyle w:val="TextBodynoindent"/>
        <w:rPr/>
      </w:pPr>
      <w:bookmarkStart w:id="790" w:name="bib-12"/>
      <w:bookmarkEnd w:id="790"/>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10.1038/35057062</w:t>
        </w:r>
      </w:hyperlink>
      <w:r>
        <w:rPr>
          <w:rFonts w:ascii="Times New Roman" w:hAnsi="Times New Roman"/>
        </w:rPr>
        <w:t xml:space="preserve">. </w:t>
      </w:r>
    </w:p>
    <w:p>
      <w:pPr>
        <w:pStyle w:val="TextBodynoindent"/>
        <w:rPr/>
      </w:pPr>
      <w:bookmarkStart w:id="791" w:name="bib-13"/>
      <w:bookmarkEnd w:id="791"/>
      <w:r>
        <w:rPr/>
        <w:t xml:space="preserve">Jain M, Koren S, Miga KH, Quick J, </w:t>
      </w:r>
      <w:r>
        <w:rPr>
          <w:i/>
          <w:iCs/>
        </w:rPr>
        <w:t>et al</w:t>
      </w:r>
      <w:r>
        <w:rPr/>
        <w:t>. Nanopore sequencing and assembly of a human genome with ultra-long reads. Nat Biotechnol. 2018 Apr;36(4):338-345</w:t>
      </w:r>
    </w:p>
    <w:p>
      <w:pPr>
        <w:pStyle w:val="TextBodynoindent"/>
        <w:rPr/>
      </w:pPr>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10.1093/nar/gky297</w:t>
        </w:r>
      </w:hyperlink>
      <w:r>
        <w:rPr>
          <w:rFonts w:ascii="Times New Roman" w:hAnsi="Times New Roman"/>
        </w:rPr>
        <w:t xml:space="preserve">. </w:t>
      </w:r>
    </w:p>
    <w:p>
      <w:pPr>
        <w:pStyle w:val="TextBodynoindent"/>
        <w:rPr>
          <w:rFonts w:ascii="Times New Roman" w:hAnsi="Times New Roman"/>
        </w:rPr>
      </w:pPr>
      <w:bookmarkStart w:id="792" w:name="bib-14"/>
      <w:bookmarkEnd w:id="792"/>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rPr/>
      </w:pPr>
      <w:bookmarkStart w:id="793" w:name="bib-15"/>
      <w:bookmarkEnd w:id="793"/>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68">
        <w:r>
          <w:rPr>
            <w:rStyle w:val="InternetLink"/>
            <w:rFonts w:ascii="Times New Roman" w:hAnsi="Times New Roman"/>
          </w:rPr>
          <w:t>10.1093/bioinformatics/bty191</w:t>
        </w:r>
      </w:hyperlink>
      <w:r>
        <w:rPr>
          <w:rFonts w:ascii="Times New Roman" w:hAnsi="Times New Roman"/>
        </w:rPr>
        <w:t xml:space="preserve">. </w:t>
      </w:r>
    </w:p>
    <w:p>
      <w:pPr>
        <w:pStyle w:val="TextBodynoindent"/>
        <w:rPr/>
      </w:pPr>
      <w:bookmarkStart w:id="794" w:name="bib-16"/>
      <w:bookmarkEnd w:id="794"/>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10.2139/ssrn.3646569</w:t>
        </w:r>
      </w:hyperlink>
      <w:r>
        <w:rPr>
          <w:rFonts w:ascii="Times New Roman" w:hAnsi="Times New Roman"/>
        </w:rPr>
        <w:t xml:space="preserve">. </w:t>
      </w:r>
    </w:p>
    <w:p>
      <w:pPr>
        <w:pStyle w:val="TextBodynoindent"/>
        <w:rPr/>
      </w:pPr>
      <w:bookmarkStart w:id="795" w:name="bib-17"/>
      <w:bookmarkEnd w:id="795"/>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10.1093/bioinformatics/btr011</w:t>
        </w:r>
      </w:hyperlink>
      <w:r>
        <w:rPr>
          <w:rFonts w:ascii="Times New Roman" w:hAnsi="Times New Roman"/>
        </w:rPr>
        <w:t xml:space="preserve">. </w:t>
      </w:r>
    </w:p>
    <w:p>
      <w:pPr>
        <w:pStyle w:val="TextBodynoindent"/>
        <w:rPr/>
      </w:pPr>
      <w:bookmarkStart w:id="796" w:name="bib-18"/>
      <w:bookmarkEnd w:id="796"/>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10.1007/s10577-015-9488-2</w:t>
        </w:r>
      </w:hyperlink>
      <w:r>
        <w:rPr>
          <w:rFonts w:ascii="Times New Roman" w:hAnsi="Times New Roman"/>
        </w:rPr>
        <w:t xml:space="preserve">. </w:t>
      </w:r>
    </w:p>
    <w:p>
      <w:pPr>
        <w:pStyle w:val="TextBodynoindent"/>
        <w:rPr>
          <w:rFonts w:ascii="Times New Roman" w:hAnsi="Times New Roman"/>
        </w:rPr>
      </w:pPr>
      <w:bookmarkStart w:id="797" w:name="bib-19"/>
      <w:bookmarkEnd w:id="797"/>
      <w:r>
        <w:rPr>
          <w:rFonts w:ascii="Times New Roman" w:hAnsi="Times New Roman"/>
        </w:rPr>
        <w:t xml:space="preserve">Miga KH, </w:t>
      </w:r>
      <w:r>
        <w:rPr>
          <w:rFonts w:ascii="Times New Roman" w:hAnsi="Times New Roman"/>
          <w:i/>
          <w:iCs/>
        </w:rPr>
        <w:t>et al</w:t>
      </w:r>
      <w:r>
        <w:rPr>
          <w:rFonts w:ascii="Times New Roman" w:hAnsi="Times New Roman"/>
        </w:rPr>
        <w:t>. Telomere-to-telomere assembly of a complete human X chromosome. Nature. 2020 Sep;585(7823):79-84.</w:t>
      </w:r>
    </w:p>
    <w:p>
      <w:pPr>
        <w:pStyle w:val="TextBodynoindent"/>
        <w:rPr/>
      </w:pPr>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10.1086/508889</w:t>
        </w:r>
      </w:hyperlink>
      <w:r>
        <w:rPr>
          <w:rFonts w:ascii="Times New Roman" w:hAnsi="Times New Roman"/>
        </w:rPr>
        <w:t xml:space="preserve">. </w:t>
      </w:r>
    </w:p>
    <w:p>
      <w:pPr>
        <w:pStyle w:val="TextBodynoindent"/>
        <w:rPr/>
      </w:pPr>
      <w:bookmarkStart w:id="798" w:name="bib-20"/>
      <w:bookmarkEnd w:id="798"/>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10.1073/pnas.85.18.6622</w:t>
        </w:r>
      </w:hyperlink>
      <w:r>
        <w:rPr>
          <w:rFonts w:ascii="Times New Roman" w:hAnsi="Times New Roman"/>
        </w:rPr>
        <w:t xml:space="preserve">. </w:t>
      </w:r>
    </w:p>
    <w:p>
      <w:pPr>
        <w:pStyle w:val="TextBodynoindent"/>
        <w:rPr/>
      </w:pPr>
      <w:bookmarkStart w:id="799" w:name="bib-21"/>
      <w:bookmarkEnd w:id="799"/>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10.1261/rna.1748309</w:t>
        </w:r>
      </w:hyperlink>
      <w:r>
        <w:rPr>
          <w:rFonts w:ascii="Times New Roman" w:hAnsi="Times New Roman"/>
        </w:rPr>
        <w:t xml:space="preserve">. </w:t>
      </w:r>
    </w:p>
    <w:p>
      <w:pPr>
        <w:pStyle w:val="TextBodynoindent"/>
        <w:rPr>
          <w:rFonts w:ascii="Times New Roman" w:hAnsi="Times New Roman"/>
        </w:rPr>
      </w:pPr>
      <w:bookmarkStart w:id="800" w:name="bib-22"/>
      <w:bookmarkEnd w:id="800"/>
      <w:r>
        <w:rPr>
          <w:rFonts w:ascii="Times New Roman" w:hAnsi="Times New Roman"/>
        </w:rPr>
        <w:t>Nurk S, et al. HiCanu: accurate assembly of segmental duplications, satellites, and allelic variants from high-fidelity long reads. Genome Res. 2020 Sep;30(9):1291-1305.</w:t>
      </w:r>
    </w:p>
    <w:p>
      <w:pPr>
        <w:pStyle w:val="TextBodynoindent"/>
        <w:rPr/>
      </w:pPr>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10.1101/gr.213611.116</w:t>
        </w:r>
      </w:hyperlink>
      <w:r>
        <w:rPr>
          <w:rFonts w:ascii="Times New Roman" w:hAnsi="Times New Roman"/>
        </w:rPr>
        <w:t xml:space="preserve">. </w:t>
      </w:r>
    </w:p>
    <w:p>
      <w:pPr>
        <w:pStyle w:val="TextBodynoindent"/>
        <w:rPr/>
      </w:pPr>
      <w:r>
        <w:rPr/>
        <w:t>Shafin K. Nanopore sequencing and the Shasta toolkit enable efficient de novo assembly of eleven human genomes. Nat Biotechnol. 2020 Sep;38(9):1044-1053. doi: 10.1038/s41587-020-0503-6.</w:t>
      </w:r>
    </w:p>
    <w:p>
      <w:pPr>
        <w:pStyle w:val="TextBodynoindent"/>
        <w:rPr/>
      </w:pPr>
      <w:bookmarkStart w:id="801" w:name="bib-23"/>
      <w:bookmarkEnd w:id="801"/>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10.1097/mco.0b013e32834121b1</w:t>
        </w:r>
      </w:hyperlink>
      <w:r>
        <w:rPr>
          <w:rFonts w:ascii="Times New Roman" w:hAnsi="Times New Roman"/>
        </w:rPr>
        <w:t xml:space="preserve">. </w:t>
      </w:r>
    </w:p>
    <w:p>
      <w:pPr>
        <w:pStyle w:val="TextBodynoindent"/>
        <w:rPr/>
      </w:pPr>
      <w:bookmarkStart w:id="802" w:name="bib-24"/>
      <w:bookmarkEnd w:id="802"/>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10.2307/1217208</w:t>
        </w:r>
      </w:hyperlink>
      <w:r>
        <w:rPr>
          <w:rFonts w:ascii="Times New Roman" w:hAnsi="Times New Roman"/>
        </w:rPr>
        <w:t xml:space="preserve">. </w:t>
      </w:r>
    </w:p>
    <w:p>
      <w:pPr>
        <w:pStyle w:val="TextBodynoindent"/>
        <w:rPr/>
      </w:pPr>
      <w:bookmarkStart w:id="803" w:name="bib-25"/>
      <w:bookmarkEnd w:id="803"/>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10.1101/gr.166983.113</w:t>
        </w:r>
      </w:hyperlink>
      <w:r>
        <w:rPr>
          <w:rFonts w:ascii="Times New Roman" w:hAnsi="Times New Roman"/>
        </w:rPr>
        <w:t xml:space="preserve">. </w:t>
      </w:r>
    </w:p>
    <w:p>
      <w:pPr>
        <w:pStyle w:val="TextBodynoindent"/>
        <w:rPr/>
      </w:pPr>
      <w:bookmarkStart w:id="804" w:name="bib-26"/>
      <w:bookmarkEnd w:id="804"/>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10.1038/nature02168</w:t>
        </w:r>
      </w:hyperlink>
      <w:r>
        <w:rPr>
          <w:rFonts w:ascii="Times New Roman" w:hAnsi="Times New Roman"/>
        </w:rPr>
        <w:t xml:space="preserve">. </w:t>
      </w:r>
    </w:p>
    <w:p>
      <w:pPr>
        <w:pStyle w:val="TextBodynoindent"/>
        <w:rPr/>
      </w:pPr>
      <w:bookmarkStart w:id="805" w:name="bib-27"/>
      <w:bookmarkEnd w:id="805"/>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10.1038/nrg3117</w:t>
        </w:r>
      </w:hyperlink>
      <w:r>
        <w:rPr>
          <w:rFonts w:ascii="Times New Roman" w:hAnsi="Times New Roman"/>
        </w:rPr>
        <w:t xml:space="preserve">. </w:t>
      </w:r>
    </w:p>
    <w:p>
      <w:pPr>
        <w:pStyle w:val="TextBodynoindent"/>
        <w:rPr/>
      </w:pPr>
      <w:bookmarkStart w:id="806" w:name="bib-28"/>
      <w:bookmarkEnd w:id="806"/>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10.1038/sdata.2016.25</w:t>
        </w:r>
      </w:hyperlink>
      <w:r>
        <w:rPr>
          <w:rFonts w:ascii="Times New Roman" w:hAnsi="Times New Roman"/>
        </w:rPr>
        <w:t xml:space="preserve">. </w:t>
      </w:r>
    </w:p>
    <w:p>
      <w:pPr>
        <w:pStyle w:val="TextBodynoindent"/>
        <w:spacing w:before="0" w:after="283"/>
        <w:rPr/>
      </w:pPr>
      <w:bookmarkStart w:id="807" w:name="bib-29"/>
      <w:bookmarkEnd w:id="807"/>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10.1038/s41587-019-0074-6</w:t>
        </w:r>
      </w:hyperlink>
      <w:r>
        <w:rPr>
          <w:rFonts w:ascii="Times New Roman" w:hAnsi="Times New Roman"/>
        </w:rPr>
        <w:t>.</w:t>
      </w:r>
    </w:p>
    <w:sectPr>
      <w:footerReference w:type="default" r:id="rId83"/>
      <w:type w:val="nextPage"/>
      <w:pgSz w:w="12240" w:h="15840"/>
      <w:pgMar w:left="1134" w:right="1134" w:header="0" w:top="1134" w:footer="0" w:bottom="1134"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0-11-08T21:11:03Z" w:initials="KG">
    <w:p>
      <w:r>
        <w:rPr>
          <w:rFonts w:eastAsia="Noto Serif CJK SC" w:cs="Lohit Devanagari"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hi-IN" w:eastAsia="zh-CN" w:val="en-US"/>
        </w:rPr>
        <w:t>Moved to Discussion, because “almost every” isn’t too quantifiable...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settings.xml><?xml version="1.0" encoding="utf-8"?>
<w:settings xmlns:w="http://schemas.openxmlformats.org/wordprocessingml/2006/main">
  <w:zoom w:percent="150"/>
  <w:trackRevisions/>
  <w:defaultTabStop w:val="1134"/>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65b4"/>
    <w:pPr>
      <w:widowControl/>
      <w:bidi w:val="0"/>
      <w:spacing w:before="0" w:after="0"/>
      <w:jc w:val="left"/>
    </w:pPr>
    <w:rPr>
      <w:rFonts w:ascii="Times New Roman" w:hAnsi="Times New Roman" w:eastAsia="Times New Roman" w:cs="Times New Roman"/>
      <w:color w:val="auto"/>
      <w:kern w:val="0"/>
      <w:sz w:val="24"/>
      <w:szCs w:val="24"/>
      <w:lang w:eastAsia="en-US" w:bidi="ar-SA" w:val="en-US"/>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val="true"/>
      <w:widowControl w:val="false"/>
      <w:overflowPunct w:val="true"/>
      <w:spacing w:before="240" w:after="283"/>
    </w:pPr>
    <w:rPr>
      <w:rFonts w:ascii="Liberation Sans" w:hAnsi="Liberation Sans" w:eastAsia="Noto Serif CJK SC" w:cs="Lohit Devanagari"/>
      <w:sz w:val="28"/>
      <w:szCs w:val="28"/>
      <w:lang w:eastAsia="zh-CN" w:bidi="hi-IN"/>
    </w:rPr>
  </w:style>
  <w:style w:type="paragraph" w:styleId="TextBody">
    <w:name w:val="Body Text"/>
    <w:basedOn w:val="Normal"/>
    <w:pPr>
      <w:widowControl w:val="false"/>
      <w:overflowPunct w:val="true"/>
      <w:spacing w:before="0" w:after="283"/>
    </w:pPr>
    <w:rPr>
      <w:rFonts w:ascii="Cambria" w:hAnsi="Cambria" w:eastAsia="Noto Serif CJK SC" w:cs="Lohit Devanagari"/>
      <w:lang w:eastAsia="zh-CN" w:bidi="hi-IN"/>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widowControl w:val="false"/>
      <w:suppressLineNumbers/>
      <w:overflowPunct w:val="true"/>
    </w:pPr>
    <w:rPr>
      <w:rFonts w:ascii="Cambria" w:hAnsi="Cambria" w:eastAsia="Noto Serif CJK SC" w:cs="Lohit Devanagari"/>
      <w:lang w:eastAsia="zh-CN" w:bidi="hi-IN"/>
    </w:rPr>
  </w:style>
  <w:style w:type="paragraph" w:styleId="Caption1">
    <w:name w:val="caption"/>
    <w:basedOn w:val="Normal"/>
    <w:qFormat/>
    <w:pPr>
      <w:widowControl w:val="false"/>
      <w:suppressLineNumbers/>
      <w:overflowPunct w:val="true"/>
      <w:spacing w:before="120" w:after="120"/>
    </w:pPr>
    <w:rPr>
      <w:rFonts w:ascii="Cambria" w:hAnsi="Cambria" w:eastAsia="Noto Serif CJK SC" w:cs="Lohit Devanagari"/>
      <w:i/>
      <w:iCs/>
      <w:lang w:eastAsia="zh-CN" w:bidi="hi-IN"/>
    </w:rPr>
  </w:style>
  <w:style w:type="paragraph" w:styleId="HorizontalLine" w:customStyle="1">
    <w:name w:val="Horizontal Line"/>
    <w:basedOn w:val="Normal"/>
    <w:next w:val="TextBody"/>
    <w:qFormat/>
    <w:pPr>
      <w:widowControl w:val="false"/>
      <w:pBdr>
        <w:bottom w:val="double" w:sz="2" w:space="0" w:color="808080"/>
      </w:pBdr>
      <w:overflowPunct w:val="true"/>
      <w:spacing w:before="0" w:after="283"/>
    </w:pPr>
    <w:rPr>
      <w:rFonts w:ascii="Cambria" w:hAnsi="Cambria" w:eastAsia="Noto Serif CJK SC" w:cs="Lohit Devanagari"/>
      <w:sz w:val="12"/>
      <w:lang w:eastAsia="zh-CN" w:bidi="hi-IN"/>
    </w:rPr>
  </w:style>
  <w:style w:type="paragraph" w:styleId="Envelopereturn">
    <w:name w:val="envelope return"/>
    <w:basedOn w:val="Normal"/>
    <w:qFormat/>
    <w:pPr>
      <w:widowControl w:val="false"/>
      <w:overflowPunct w:val="true"/>
    </w:pPr>
    <w:rPr>
      <w:rFonts w:ascii="Cambria" w:hAnsi="Cambria" w:eastAsia="Noto Serif CJK SC" w:cs="Lohit Devanagari"/>
      <w:i/>
      <w:lang w:eastAsia="zh-CN" w:bidi="hi-IN"/>
    </w:rPr>
  </w:style>
  <w:style w:type="paragraph" w:styleId="TableContents" w:customStyle="1">
    <w:name w:val="Table Contents"/>
    <w:basedOn w:val="TextBody"/>
    <w:qFormat/>
    <w:pPr/>
    <w:rPr/>
  </w:style>
  <w:style w:type="paragraph" w:styleId="HeaderandFooter" w:customStyle="1">
    <w:name w:val="Header and Footer"/>
    <w:basedOn w:val="Normal"/>
    <w:qFormat/>
    <w:pPr>
      <w:widowControl w:val="false"/>
      <w:suppressLineNumbers/>
      <w:tabs>
        <w:tab w:val="clear" w:pos="1134"/>
        <w:tab w:val="center" w:pos="4986" w:leader="none"/>
        <w:tab w:val="right" w:pos="9972" w:leader="none"/>
      </w:tabs>
      <w:overflowPunct w:val="true"/>
    </w:pPr>
    <w:rPr>
      <w:rFonts w:ascii="Cambria" w:hAnsi="Cambria" w:eastAsia="Noto Serif CJK SC" w:cs="Lohit Devanagari"/>
      <w:lang w:eastAsia="zh-CN" w:bidi="hi-IN"/>
    </w:rPr>
  </w:style>
  <w:style w:type="paragraph" w:styleId="Footer">
    <w:name w:val="Foot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Header">
    <w:name w:val="Head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TextBodynoindent" w:customStyle="1">
    <w:name w:val="Text Body.noindent"/>
    <w:basedOn w:val="TextBody"/>
    <w:qFormat/>
    <w:pPr/>
    <w:rPr/>
  </w:style>
  <w:style w:type="paragraph" w:styleId="TableContentsnoindent" w:customStyle="1">
    <w:name w:val="Table Contents.noindent"/>
    <w:basedOn w:val="TableContents"/>
    <w:qFormat/>
    <w:pPr/>
    <w:rPr/>
  </w:style>
  <w:style w:type="paragraph" w:styleId="TextBodynopar" w:customStyle="1">
    <w:name w:val="Text Body.nopar"/>
    <w:basedOn w:val="TextBody"/>
    <w:qFormat/>
    <w:pPr/>
    <w:rPr/>
  </w:style>
  <w:style w:type="paragraph" w:styleId="TextBodyindent" w:customStyle="1">
    <w:name w:val="Text Body.indent"/>
    <w:basedOn w:val="TextBody"/>
    <w:qFormat/>
    <w:pPr/>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widowControl w:val="false"/>
      <w:overflowPunct w:val="true"/>
    </w:pPr>
    <w:rPr>
      <w:rFonts w:ascii="Cambria" w:hAnsi="Cambria" w:eastAsia="Noto Serif CJK SC" w:cs="Lohit Devanagari"/>
      <w:lang w:eastAsia="zh-CN" w:bidi="hi-IN"/>
    </w:rPr>
  </w:style>
  <w:style w:type="paragraph" w:styleId="ListContents" w:customStyle="1">
    <w:name w:val="List Contents"/>
    <w:basedOn w:val="Normal"/>
    <w:qFormat/>
    <w:pPr>
      <w:widowControl w:val="false"/>
      <w:overflowPunct w:val="true"/>
      <w:ind w:left="567" w:hanging="0"/>
    </w:pPr>
    <w:rPr>
      <w:rFonts w:ascii="Cambria" w:hAnsi="Cambria" w:eastAsia="Noto Serif CJK SC" w:cs="Lohit Devanagari"/>
      <w:lang w:eastAsia="zh-CN" w:bidi="hi-IN"/>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giab" TargetMode="External"/><Relationship Id="rId10" Type="http://schemas.openxmlformats.org/officeDocument/2006/relationships/hyperlink" Target="source.html#X0-pacbio" TargetMode="External"/><Relationship Id="rId11" Type="http://schemas.openxmlformats.org/officeDocument/2006/relationships/hyperlink" Target="source.html#X0-pacbioccs" TargetMode="External"/><Relationship Id="rId12" Type="http://schemas.openxmlformats.org/officeDocument/2006/relationships/hyperlink" Target="source.html#X0-illumina" TargetMode="External"/><Relationship Id="rId13" Type="http://schemas.openxmlformats.org/officeDocument/2006/relationships/hyperlink" Target="source.html#X0-10x" TargetMode="External"/><Relationship Id="rId14" Type="http://schemas.openxmlformats.org/officeDocument/2006/relationships/hyperlink" Target="source.html#X0-grch38" TargetMode="External"/><Relationship Id="rId15" Type="http://schemas.openxmlformats.org/officeDocument/2006/relationships/hyperlink" Target="source.html#X0-hg38" TargetMode="External"/><Relationship Id="rId16" Type="http://schemas.openxmlformats.org/officeDocument/2006/relationships/hyperlink" Target="source.html#X0-riethman2014" TargetMode="External"/><Relationship Id="rId17" Type="http://schemas.openxmlformats.org/officeDocument/2006/relationships/hyperlink" Target="source.html#X0-giab" TargetMode="External"/><Relationship Id="rId18" Type="http://schemas.openxmlformats.org/officeDocument/2006/relationships/image" Target="media/image1.png"/><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hyperlink" Target="source.html#X0-telomerecat" TargetMode="External"/><Relationship Id="rId22" Type="http://schemas.openxmlformats.org/officeDocument/2006/relationships/hyperlink" Target="source.html#X0-levenshtein" TargetMode="External"/><Relationship Id="rId23" Type="http://schemas.openxmlformats.org/officeDocument/2006/relationships/image" Target="media/image4.png"/><Relationship Id="rId24" Type="http://schemas.openxmlformats.org/officeDocument/2006/relationships/hyperlink" Target="source.html#X0-miga2015" TargetMode="External"/><Relationship Id="rId25" Type="http://schemas.openxmlformats.org/officeDocument/2006/relationships/hyperlink" Target="source.html#X0-ngslowcomplexity" TargetMode="External"/><Relationship Id="rId26" Type="http://schemas.openxmlformats.org/officeDocument/2006/relationships/hyperlink" Target="source.html#X0-luxton2020" TargetMode="External"/><Relationship Id="rId27" Type="http://schemas.openxmlformats.org/officeDocument/2006/relationships/hyperlink" Target="source.html#X0-cpg" TargetMode="External"/><Relationship Id="rId28" Type="http://schemas.openxmlformats.org/officeDocument/2006/relationships/hyperlink" Target="source.html#X0-telovars1989" TargetMode="External"/><Relationship Id="rId29" Type="http://schemas.openxmlformats.org/officeDocument/2006/relationships/hyperlink" Target="source.html#X0-telovars1999" TargetMode="External"/><Relationship Id="rId30" Type="http://schemas.openxmlformats.org/officeDocument/2006/relationships/hyperlink" Target="source.html#X0-telovars2018" TargetMode="External"/><Relationship Id="rId31" Type="http://schemas.openxmlformats.org/officeDocument/2006/relationships/hyperlink" Target="source.html#X0-telovars2019" TargetMode="External"/><Relationship Id="rId32" Type="http://schemas.openxmlformats.org/officeDocument/2006/relationships/hyperlink" Target="source.html#X0-riethman2014" TargetMode="External"/><Relationship Id="rId33" Type="http://schemas.openxmlformats.org/officeDocument/2006/relationships/hyperlink" Target="source.html#X0-telomerecat" TargetMode="External"/><Relationship Id="rId34" Type="http://schemas.openxmlformats.org/officeDocument/2006/relationships/image" Target="media/image5.png"/><Relationship Id="rId35" Type="http://schemas.openxmlformats.org/officeDocument/2006/relationships/hyperlink" Target="source.html#X0-grch38" TargetMode="External"/><Relationship Id="rId36" Type="http://schemas.openxmlformats.org/officeDocument/2006/relationships/hyperlink" Target="source.html#X0-hg38" TargetMode="External"/><Relationship Id="rId37" Type="http://schemas.openxmlformats.org/officeDocument/2006/relationships/hyperlink" Target="source.html#X0-riethman2014" TargetMode="External"/><Relationship Id="rId38" Type="http://schemas.openxmlformats.org/officeDocument/2006/relationships/hyperlink" Target="source.html#X0-minimap" TargetMode="External"/><Relationship Id="rId39" Type="http://schemas.openxmlformats.org/officeDocument/2006/relationships/hyperlink" Target="source.html#X0-HG001" TargetMode="External"/><Relationship Id="rId40" Type="http://schemas.openxmlformats.org/officeDocument/2006/relationships/hyperlink" Target="source.html#X0-HG00X" TargetMode="External"/><Relationship Id="rId41" Type="http://schemas.openxmlformats.org/officeDocument/2006/relationships/hyperlink" Target="source.html#X0-giab" TargetMode="External"/><Relationship Id="rId42" Type="http://schemas.openxmlformats.org/officeDocument/2006/relationships/hyperlink" Target="source.html#X0-pacbio" TargetMode="External"/><Relationship Id="rId43" Type="http://schemas.openxmlformats.org/officeDocument/2006/relationships/hyperlink" Target="source.html#X0-pacbioccs" TargetMode="External"/><Relationship Id="rId44" Type="http://schemas.openxmlformats.org/officeDocument/2006/relationships/hyperlink" Target="source.html#X0-telomerecat" TargetMode="External"/><Relationship Id="rId45" Type="http://schemas.openxmlformats.org/officeDocument/2006/relationships/hyperlink" Target="source.html#X0-twins_study" TargetMode="External"/><Relationship Id="rId46" Type="http://schemas.openxmlformats.org/officeDocument/2006/relationships/hyperlink" Target="source.html#X0-telomerecat" TargetMode="External"/><Relationship Id="rId47" Type="http://schemas.openxmlformats.org/officeDocument/2006/relationships/hyperlink" Target="source.html#X0-jellyfish" TargetMode="External"/><Relationship Id="rId48" Type="http://schemas.openxmlformats.org/officeDocument/2006/relationships/hyperlink" Target="source.html#X0-george" TargetMode="External"/><Relationship Id="rId49" Type="http://schemas.openxmlformats.org/officeDocument/2006/relationships/image" Target="media/image6.png"/><Relationship Id="rId50" Type="http://schemas.openxmlformats.org/officeDocument/2006/relationships/hyperlink" Target="source.html#X0-hepc_entropy" TargetMode="External"/><Relationship Id="rId51" Type="http://schemas.openxmlformats.org/officeDocument/2006/relationships/hyperlink" Target="source.html#X0-levenshtein" TargetMode="External"/><Relationship Id="rId52" Type="http://schemas.openxmlformats.org/officeDocument/2006/relationships/hyperlink" Target="source.html#X0-cophenetic" TargetMode="External"/><Relationship Id="rId53" Type="http://schemas.openxmlformats.org/officeDocument/2006/relationships/hyperlink" Target="source.html#X0-twins_study" TargetMode="External"/><Relationship Id="rId54" Type="http://schemas.openxmlformats.org/officeDocument/2006/relationships/hyperlink" Target="https://lsda.jsc.nasa.gov/Request/dataRequestFAQ" TargetMode="External"/><Relationship Id="rId55" Type="http://schemas.openxmlformats.org/officeDocument/2006/relationships/hyperlink" Target="https://github.com/lankycyril/edgecase" TargetMode="External"/><Relationship Id="rId56" Type="http://schemas.openxmlformats.org/officeDocument/2006/relationships/hyperlink" Target="https://doi.org/10.1093/nar/17.12.4611" TargetMode="External"/><Relationship Id="rId57" Type="http://schemas.openxmlformats.org/officeDocument/2006/relationships/hyperlink" Target="https://doi.org/10.1093/nar/gky066" TargetMode="External"/><Relationship Id="rId58" Type="http://schemas.openxmlformats.org/officeDocument/2006/relationships/hyperlink" Target="https://doi.org/10.1152/physrev.00026.2007" TargetMode="External"/><Relationship Id="rId59" Type="http://schemas.openxmlformats.org/officeDocument/2006/relationships/hyperlink" Target="https://doi.org/10.1038/nature07517" TargetMode="External"/><Relationship Id="rId60" Type="http://schemas.openxmlformats.org/officeDocument/2006/relationships/hyperlink" Target="https://doi.org/10.1093/nar/gky1289" TargetMode="External"/><Relationship Id="rId61" Type="http://schemas.openxmlformats.org/officeDocument/2006/relationships/hyperlink" Target="https://doi.org/10.1093/hmg/8.9.1637" TargetMode="External"/><Relationship Id="rId62" Type="http://schemas.openxmlformats.org/officeDocument/2006/relationships/hyperlink" Target="https://doi.org/10.1126/science.1162986" TargetMode="External"/><Relationship Id="rId63" Type="http://schemas.openxmlformats.org/officeDocument/2006/relationships/hyperlink" Target="https://doi.org/10.1038/s41598-017-14403-y" TargetMode="External"/><Relationship Id="rId64" Type="http://schemas.openxmlformats.org/officeDocument/2006/relationships/hyperlink" Target="https://www.10xgenomics.com/" TargetMode="External"/><Relationship Id="rId65" Type="http://schemas.openxmlformats.org/officeDocument/2006/relationships/hyperlink" Target="https://doi.org/10.1007/bf02056895" TargetMode="External"/><Relationship Id="rId66" Type="http://schemas.openxmlformats.org/officeDocument/2006/relationships/hyperlink" Target="https://doi.org/10.1038/35057062" TargetMode="External"/><Relationship Id="rId67" Type="http://schemas.openxmlformats.org/officeDocument/2006/relationships/hyperlink" Target="https://doi.org/10.1093/nar/gky297" TargetMode="External"/><Relationship Id="rId68" Type="http://schemas.openxmlformats.org/officeDocument/2006/relationships/hyperlink" Target="https://doi.org/10.1093/bioinformatics/bty191" TargetMode="External"/><Relationship Id="rId69" Type="http://schemas.openxmlformats.org/officeDocument/2006/relationships/hyperlink" Target="https://doi.org/10.2139/ssrn.3646569" TargetMode="External"/><Relationship Id="rId70" Type="http://schemas.openxmlformats.org/officeDocument/2006/relationships/hyperlink" Target="https://doi.org/10.1093/bioinformatics/btr011" TargetMode="External"/><Relationship Id="rId71" Type="http://schemas.openxmlformats.org/officeDocument/2006/relationships/hyperlink" Target="https://doi.org/10.1007/s10577-015-9488-2" TargetMode="External"/><Relationship Id="rId72" Type="http://schemas.openxmlformats.org/officeDocument/2006/relationships/hyperlink" Target="https://doi.org/10.1086/508889" TargetMode="External"/><Relationship Id="rId73" Type="http://schemas.openxmlformats.org/officeDocument/2006/relationships/hyperlink" Target="https://doi.org/10.1073/pnas.85.18.6622" TargetMode="External"/><Relationship Id="rId74" Type="http://schemas.openxmlformats.org/officeDocument/2006/relationships/hyperlink" Target="https://doi.org/10.1261/rna.1748309" TargetMode="External"/><Relationship Id="rId75" Type="http://schemas.openxmlformats.org/officeDocument/2006/relationships/hyperlink" Target="https://doi.org/10.1101/gr.213611.116" TargetMode="External"/><Relationship Id="rId76" Type="http://schemas.openxmlformats.org/officeDocument/2006/relationships/hyperlink" Target="https://doi.org/10.1097/mco.0b013e32834121b1" TargetMode="External"/><Relationship Id="rId77" Type="http://schemas.openxmlformats.org/officeDocument/2006/relationships/hyperlink" Target="https://doi.org/10.2307/1217208" TargetMode="External"/><Relationship Id="rId78" Type="http://schemas.openxmlformats.org/officeDocument/2006/relationships/hyperlink" Target="https://doi.org/10.1101/gr.166983.113" TargetMode="External"/><Relationship Id="rId79" Type="http://schemas.openxmlformats.org/officeDocument/2006/relationships/hyperlink" Target="https://doi.org/10.1038/nature02168" TargetMode="External"/><Relationship Id="rId80" Type="http://schemas.openxmlformats.org/officeDocument/2006/relationships/hyperlink" Target="https://doi.org/10.1038/nrg3117" TargetMode="External"/><Relationship Id="rId81" Type="http://schemas.openxmlformats.org/officeDocument/2006/relationships/hyperlink" Target="https://doi.org/10.1038/sdata.2016.25" TargetMode="External"/><Relationship Id="rId82" Type="http://schemas.openxmlformats.org/officeDocument/2006/relationships/hyperlink" Target="https://doi.org/10.1038/s41587-019-0074-6" TargetMode="External"/><Relationship Id="rId83" Type="http://schemas.openxmlformats.org/officeDocument/2006/relationships/footer" Target="footer1.xml"/><Relationship Id="rId84" Type="http://schemas.openxmlformats.org/officeDocument/2006/relationships/comments" Target="comments.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Application>LibreOffice/6.3.5.2$Linux_X86_64 LibreOffice_project/30$Build-2</Application>
  <Pages>20</Pages>
  <Words>6541</Words>
  <Characters>37399</Characters>
  <CharactersWithSpaces>43901</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2020-11-06T12:05:00Z</dcterms:created>
  <dc:creator/>
  <dc:description/>
  <dc:language>en-US</dc:language>
  <cp:lastModifiedBy>Kirill Grigorev</cp:lastModifiedBy>
  <dcterms:modified xsi:type="dcterms:W3CDTF">2020-11-08T21:27:14Z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