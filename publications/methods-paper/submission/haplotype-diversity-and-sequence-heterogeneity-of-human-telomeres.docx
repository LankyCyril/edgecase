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word/footer2.xml" ContentType="application/vnd.openxmlformats-officedocument.wordprocessingml.footer+xml"/>
  <Override PartName="/word/footer1.xml" ContentType="application/vnd.openxmlformats-officedocument.wordprocessingml.footer+xml"/>
  <Override PartName="/word/document.xml" ContentType="application/vnd.openxmlformats-officedocument.wordprocessingml.document.main+xml"/>
  <Override PartName="/word/_rels/document.xml.rels" ContentType="application/vnd.openxmlformats-package.relationships+xml"/>
  <Override PartName="/word/media/image5.png" ContentType="image/png"/>
  <Override PartName="/word/media/image2.png" ContentType="image/png"/>
  <Override PartName="/word/media/image6.png" ContentType="image/png"/>
  <Override PartName="/word/media/image1.png" ContentType="image/png"/>
  <Override PartName="/word/media/image3.png" ContentType="image/png"/>
  <Override PartName="/word/media/image4.png" ContentType="image/png"/>
  <Override PartName="/word/settings.xml" ContentType="application/vnd.openxmlformats-officedocument.wordprocessingml.settings+xml"/>
  <Override PartName="/word/comments.xml" ContentType="application/vnd.openxmlformats-officedocument.wordprocessingml.comments+xml"/>
  <Override PartName="/word/fontTable.xml" ContentType="application/vnd.openxmlformats-officedocument.wordprocessingml.fontTable+xml"/>
  <Override PartName="/word/footer3.xml" ContentType="application/vnd.openxmlformats-officedocument.wordprocessingml.footer+xml"/>
  <Override PartName="/word/theme/theme1.xml" ContentType="application/vnd.openxmlformats-officedocument.theme+xml"/>
  <Override PartName="/word/styles.xml" ContentType="application/vnd.openxmlformats-officedocument.wordprocessingml.styles+xml"/>
  <Override PartName="/docProps/app.xml" ContentType="application/vnd.openxmlformats-officedocument.extended-properties+xml"/>
  <Override PartName="/docProps/custom.xml" ContentType="application/vnd.openxmlformats-officedocument.custom-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TextBodynoindent"/>
        <w:rPr>
          <w:rFonts w:ascii="Times New Roman" w:hAnsi="Times New Roman"/>
        </w:rPr>
      </w:pPr>
      <w:r>
        <w:rPr>
          <w:rFonts w:ascii="Times New Roman" w:hAnsi="Times New Roman"/>
          <w:b/>
          <w:sz w:val="28"/>
        </w:rPr>
        <w:t>Haplotype Diversity and Sequence Heterogeneity of Human Telomeres</w:t>
      </w:r>
      <w:r>
        <w:rPr>
          <w:rFonts w:ascii="Times New Roman" w:hAnsi="Times New Roman"/>
        </w:rPr>
        <w:br/>
        <w:br/>
      </w:r>
      <w:r>
        <w:rPr>
          <w:rFonts w:ascii="Times New Roman" w:hAnsi="Times New Roman"/>
          <w:sz w:val="20"/>
        </w:rPr>
        <w:t>Kirill Grigorev</w:t>
      </w:r>
      <w:r>
        <w:rPr>
          <w:rFonts w:ascii="Times New Roman" w:hAnsi="Times New Roman"/>
          <w:position w:val="6"/>
          <w:sz w:val="16"/>
        </w:rPr>
        <w:t>1,2 #</w:t>
      </w:r>
      <w:r>
        <w:rPr>
          <w:rFonts w:ascii="Times New Roman" w:hAnsi="Times New Roman"/>
          <w:sz w:val="20"/>
        </w:rPr>
        <w:t>, Jonathan Foox</w:t>
      </w:r>
      <w:r>
        <w:rPr>
          <w:rFonts w:ascii="Times New Roman" w:hAnsi="Times New Roman"/>
          <w:position w:val="6"/>
          <w:sz w:val="16"/>
        </w:rPr>
        <w:t>1,2,3 #</w:t>
      </w:r>
      <w:r>
        <w:rPr>
          <w:rFonts w:ascii="Times New Roman" w:hAnsi="Times New Roman"/>
          <w:sz w:val="20"/>
        </w:rPr>
        <w:t>, Daniela Bezdan</w:t>
      </w:r>
      <w:r>
        <w:rPr>
          <w:rFonts w:ascii="Times New Roman" w:hAnsi="Times New Roman"/>
          <w:position w:val="6"/>
          <w:sz w:val="16"/>
        </w:rPr>
        <w:t>1,2,3</w:t>
      </w:r>
      <w:r>
        <w:rPr>
          <w:rFonts w:ascii="Times New Roman" w:hAnsi="Times New Roman"/>
          <w:sz w:val="20"/>
        </w:rPr>
        <w:t>, Daniel Butler</w:t>
      </w:r>
      <w:r>
        <w:rPr>
          <w:rFonts w:ascii="Times New Roman" w:hAnsi="Times New Roman"/>
          <w:position w:val="6"/>
          <w:sz w:val="16"/>
        </w:rPr>
        <w:t>1</w:t>
      </w:r>
      <w:r>
        <w:rPr>
          <w:rFonts w:ascii="Times New Roman" w:hAnsi="Times New Roman"/>
          <w:sz w:val="20"/>
        </w:rPr>
        <w:t>, Jared J. Luxton</w:t>
      </w:r>
      <w:r>
        <w:rPr>
          <w:rFonts w:ascii="Times New Roman" w:hAnsi="Times New Roman"/>
          <w:position w:val="6"/>
          <w:sz w:val="16"/>
        </w:rPr>
        <w:t>4,5</w:t>
      </w:r>
      <w:r>
        <w:rPr>
          <w:rFonts w:ascii="Times New Roman" w:hAnsi="Times New Roman"/>
          <w:sz w:val="20"/>
        </w:rPr>
        <w:t>, Jake Reed</w:t>
      </w:r>
      <w:r>
        <w:rPr>
          <w:rFonts w:ascii="Times New Roman" w:hAnsi="Times New Roman"/>
          <w:position w:val="6"/>
          <w:sz w:val="16"/>
        </w:rPr>
        <w:t>1</w:t>
      </w:r>
      <w:r>
        <w:rPr>
          <w:rFonts w:ascii="Times New Roman" w:hAnsi="Times New Roman"/>
          <w:sz w:val="20"/>
        </w:rPr>
        <w:t>, Miles J. McKenna</w:t>
      </w:r>
      <w:r>
        <w:rPr>
          <w:rFonts w:ascii="Times New Roman" w:hAnsi="Times New Roman"/>
          <w:position w:val="6"/>
          <w:sz w:val="16"/>
        </w:rPr>
        <w:t>4,5</w:t>
      </w:r>
      <w:r>
        <w:rPr>
          <w:rFonts w:ascii="Times New Roman" w:hAnsi="Times New Roman"/>
          <w:sz w:val="20"/>
        </w:rPr>
        <w:t>, Lynn Taylor</w:t>
      </w:r>
      <w:r>
        <w:rPr>
          <w:rFonts w:ascii="Times New Roman" w:hAnsi="Times New Roman"/>
          <w:position w:val="6"/>
          <w:sz w:val="16"/>
        </w:rPr>
        <w:t>4,5</w:t>
      </w:r>
      <w:r>
        <w:rPr>
          <w:rFonts w:ascii="Times New Roman" w:hAnsi="Times New Roman"/>
          <w:sz w:val="20"/>
        </w:rPr>
        <w:t>, Kerry A. George</w:t>
      </w:r>
      <w:r>
        <w:rPr>
          <w:rFonts w:ascii="Times New Roman" w:hAnsi="Times New Roman"/>
          <w:position w:val="6"/>
          <w:sz w:val="16"/>
        </w:rPr>
        <w:t>4,5</w:t>
      </w:r>
      <w:r>
        <w:rPr>
          <w:rFonts w:ascii="Times New Roman" w:hAnsi="Times New Roman"/>
          <w:sz w:val="20"/>
        </w:rPr>
        <w:t>, Cem Meydan</w:t>
      </w:r>
      <w:r>
        <w:rPr>
          <w:rFonts w:ascii="Times New Roman" w:hAnsi="Times New Roman"/>
          <w:position w:val="6"/>
          <w:sz w:val="16"/>
        </w:rPr>
        <w:t>1,2,3</w:t>
      </w:r>
      <w:r>
        <w:rPr>
          <w:rFonts w:ascii="Times New Roman" w:hAnsi="Times New Roman"/>
          <w:sz w:val="20"/>
        </w:rPr>
        <w:t>, Susan M. Bailey</w:t>
      </w:r>
      <w:r>
        <w:rPr>
          <w:rFonts w:ascii="Times New Roman" w:hAnsi="Times New Roman"/>
          <w:position w:val="6"/>
          <w:sz w:val="16"/>
        </w:rPr>
        <w:t>4,5 *</w:t>
      </w:r>
      <w:r>
        <w:rPr>
          <w:rFonts w:ascii="Times New Roman" w:hAnsi="Times New Roman"/>
          <w:sz w:val="20"/>
        </w:rPr>
        <w:t>, Christopher E. Mason</w:t>
      </w:r>
      <w:r>
        <w:rPr>
          <w:rFonts w:ascii="Times New Roman" w:hAnsi="Times New Roman"/>
          <w:position w:val="6"/>
          <w:sz w:val="16"/>
        </w:rPr>
        <w:t>1,2,3,6 *</w:t>
      </w:r>
      <w:r>
        <w:rPr>
          <w:rFonts w:ascii="Times New Roman" w:hAnsi="Times New Roman"/>
          <w:sz w:val="20"/>
        </w:rPr>
        <w:t xml:space="preserve"> </w:t>
      </w:r>
    </w:p>
    <w:p>
      <w:pPr>
        <w:pStyle w:val="TextBodynoindent"/>
        <w:rPr>
          <w:rFonts w:ascii="Times New Roman" w:hAnsi="Times New Roman"/>
          <w:sz w:val="20"/>
        </w:rPr>
      </w:pPr>
      <w:r>
        <w:rPr>
          <w:rFonts w:ascii="Times New Roman" w:hAnsi="Times New Roman"/>
          <w:position w:val="6"/>
          <w:sz w:val="16"/>
        </w:rPr>
        <w:t>1</w:t>
      </w:r>
      <w:r>
        <w:rPr>
          <w:rFonts w:ascii="Times New Roman" w:hAnsi="Times New Roman"/>
          <w:sz w:val="16"/>
        </w:rPr>
        <w:t xml:space="preserve"> </w:t>
      </w:r>
      <w:r>
        <w:rPr>
          <w:rFonts w:ascii="Times New Roman" w:hAnsi="Times New Roman"/>
          <w:sz w:val="20"/>
        </w:rPr>
        <w:t xml:space="preserve">Department of Physiology and Biophysics, Weill Cornell Medicine, New York, New York, USA </w:t>
        <w:br/>
      </w:r>
      <w:r>
        <w:rPr>
          <w:rFonts w:ascii="Times New Roman" w:hAnsi="Times New Roman"/>
          <w:position w:val="6"/>
          <w:sz w:val="16"/>
        </w:rPr>
        <w:t>2</w:t>
      </w:r>
      <w:r>
        <w:rPr>
          <w:rFonts w:ascii="Times New Roman" w:hAnsi="Times New Roman"/>
          <w:sz w:val="16"/>
        </w:rPr>
        <w:t xml:space="preserve"> </w:t>
      </w:r>
      <w:r>
        <w:rPr>
          <w:rFonts w:ascii="Times New Roman" w:hAnsi="Times New Roman"/>
          <w:sz w:val="20"/>
        </w:rPr>
        <w:t xml:space="preserve">The HRH Prince Alwaleed Bin Talal Bin Abdulaziz Alsaud Institute for Computational Biomedicine, </w:t>
        <w:br/>
        <w:t xml:space="preserve">Weill Cornell Medicine, New York, New York, USA </w:t>
        <w:br/>
      </w:r>
      <w:r>
        <w:rPr>
          <w:rFonts w:ascii="Times New Roman" w:hAnsi="Times New Roman"/>
          <w:position w:val="6"/>
          <w:sz w:val="16"/>
        </w:rPr>
        <w:t>3</w:t>
      </w:r>
      <w:r>
        <w:rPr>
          <w:rFonts w:ascii="Times New Roman" w:hAnsi="Times New Roman"/>
          <w:sz w:val="16"/>
        </w:rPr>
        <w:t xml:space="preserve"> </w:t>
      </w:r>
      <w:r>
        <w:rPr>
          <w:rFonts w:ascii="Times New Roman" w:hAnsi="Times New Roman"/>
          <w:sz w:val="20"/>
        </w:rPr>
        <w:t xml:space="preserve">The Feil Family Brain and Mind Research Institute, New York, New York, USA </w:t>
        <w:br/>
      </w:r>
      <w:r>
        <w:rPr>
          <w:rFonts w:ascii="Times New Roman" w:hAnsi="Times New Roman"/>
          <w:position w:val="6"/>
          <w:sz w:val="16"/>
        </w:rPr>
        <w:t>4</w:t>
      </w:r>
      <w:r>
        <w:rPr>
          <w:rFonts w:ascii="Times New Roman" w:hAnsi="Times New Roman"/>
          <w:sz w:val="16"/>
        </w:rPr>
        <w:t xml:space="preserve"> </w:t>
      </w:r>
      <w:r>
        <w:rPr>
          <w:rFonts w:ascii="Times New Roman" w:hAnsi="Times New Roman"/>
          <w:sz w:val="20"/>
        </w:rPr>
        <w:t xml:space="preserve">Department of Environmental and Radiological Health Sciences, Colorado State University, Fort Collins, CO </w:t>
        <w:br/>
      </w:r>
      <w:r>
        <w:rPr>
          <w:rFonts w:ascii="Times New Roman" w:hAnsi="Times New Roman"/>
          <w:position w:val="6"/>
          <w:sz w:val="16"/>
        </w:rPr>
        <w:t>5</w:t>
      </w:r>
      <w:r>
        <w:rPr>
          <w:rFonts w:ascii="Times New Roman" w:hAnsi="Times New Roman"/>
          <w:sz w:val="16"/>
        </w:rPr>
        <w:t xml:space="preserve"> </w:t>
      </w:r>
      <w:r>
        <w:rPr>
          <w:rFonts w:ascii="Times New Roman" w:hAnsi="Times New Roman"/>
          <w:sz w:val="20"/>
        </w:rPr>
        <w:t xml:space="preserve">Cell and Molecular Biology Program, Colorado State University, Fort Collins, CO </w:t>
        <w:br/>
      </w:r>
      <w:r>
        <w:rPr>
          <w:rFonts w:ascii="Times New Roman" w:hAnsi="Times New Roman"/>
          <w:position w:val="6"/>
          <w:sz w:val="16"/>
        </w:rPr>
        <w:t>6</w:t>
      </w:r>
      <w:r>
        <w:rPr>
          <w:rFonts w:ascii="Times New Roman" w:hAnsi="Times New Roman"/>
          <w:sz w:val="16"/>
        </w:rPr>
        <w:t xml:space="preserve"> </w:t>
      </w:r>
      <w:r>
        <w:rPr>
          <w:rFonts w:ascii="Times New Roman" w:hAnsi="Times New Roman"/>
          <w:sz w:val="20"/>
        </w:rPr>
        <w:t xml:space="preserve">The WorldQuant Initiative for Quantitative Prediction, Weill Cornell Medicine, New York, NY, USA </w:t>
        <w:br/>
      </w:r>
      <w:r>
        <w:rPr>
          <w:rFonts w:ascii="Times New Roman" w:hAnsi="Times New Roman"/>
          <w:position w:val="6"/>
          <w:sz w:val="16"/>
        </w:rPr>
        <w:t>#</w:t>
      </w:r>
      <w:r>
        <w:rPr>
          <w:rFonts w:ascii="Times New Roman" w:hAnsi="Times New Roman"/>
          <w:sz w:val="16"/>
        </w:rPr>
        <w:t xml:space="preserve"> </w:t>
      </w:r>
      <w:r>
        <w:rPr>
          <w:rFonts w:ascii="Times New Roman" w:hAnsi="Times New Roman"/>
          <w:sz w:val="20"/>
        </w:rPr>
        <w:t xml:space="preserve">Co-first authors </w:t>
        <w:br/>
      </w:r>
      <w:r>
        <w:rPr>
          <w:rFonts w:ascii="Times New Roman" w:hAnsi="Times New Roman"/>
          <w:position w:val="6"/>
          <w:sz w:val="16"/>
        </w:rPr>
        <w:t>*</w:t>
      </w:r>
      <w:r>
        <w:rPr>
          <w:rFonts w:ascii="Times New Roman" w:hAnsi="Times New Roman"/>
          <w:sz w:val="16"/>
        </w:rPr>
        <w:t xml:space="preserve"> </w:t>
      </w:r>
      <w:r>
        <w:rPr>
          <w:rFonts w:ascii="Times New Roman" w:hAnsi="Times New Roman"/>
          <w:sz w:val="20"/>
        </w:rPr>
        <w:t xml:space="preserve">Corresponding authors. Send correspondence to S.M.B. (susan.bailey@colostate.edu) and C.E.M. (chm2042@med.cornell.edu) </w:t>
      </w:r>
    </w:p>
    <w:p>
      <w:pPr>
        <w:pStyle w:val="Heading3"/>
        <w:spacing w:lineRule="auto" w:line="360"/>
        <w:rPr>
          <w:rFonts w:ascii="Times New Roman" w:hAnsi="Times New Roman"/>
        </w:rPr>
      </w:pPr>
      <w:bookmarkStart w:id="0" w:name="x1-1000"/>
      <w:bookmarkEnd w:id="0"/>
      <w:r>
        <w:rPr>
          <w:rFonts w:ascii="Times New Roman" w:hAnsi="Times New Roman"/>
        </w:rPr>
        <w:t>Abstract</w:t>
      </w:r>
    </w:p>
    <w:p>
      <w:pPr>
        <w:pStyle w:val="TextBodynoindent"/>
        <w:spacing w:lineRule="auto" w:line="360"/>
        <w:rPr>
          <w:rFonts w:ascii="Times New Roman" w:hAnsi="Times New Roman"/>
        </w:rPr>
      </w:pPr>
      <w:bookmarkStart w:id="1" w:name="Q1-1-2"/>
      <w:bookmarkEnd w:id="1"/>
      <w:r>
        <w:rPr>
          <w:rFonts w:ascii="Times New Roman" w:hAnsi="Times New Roman"/>
        </w:rPr>
        <w:t xml:space="preserve">Telomeres are regions of repetitive nucleotide sequences capping the ends of eukaryotic chromosomes that protect against deterioration, and whose lengths can be correlated with age and adverse health risk factors. Yet, given their length and repetitive nature, telomeric regions are not easily reconstructed from short-read sequencing, making telomere sequencing, mapping, and variant resolution difficult problems. Recently, long-read sequencing, with read lengths measuring in hundreds of Kbp, has made it possible to routinely read into telomeric regions and inspect their sequence structure. Here, we describe a framework for extracting telomeric reads from whole genome single-molecule sequencing experiments, including </w:t>
      </w:r>
      <w:r>
        <w:rPr>
          <w:rFonts w:ascii="Times New Roman" w:hAnsi="Times New Roman"/>
          <w:i/>
        </w:rPr>
        <w:t xml:space="preserve">de novo </w:t>
      </w:r>
      <w:r>
        <w:rPr>
          <w:rFonts w:ascii="Times New Roman" w:hAnsi="Times New Roman"/>
        </w:rPr>
        <w:t xml:space="preserve">identification of telomere repeat motifs and repeat types, and also describe their sequence variation. We find that long, complex telomeric stretches can be accurately captured with long-read sequencing, observe extensive sequence heterogeneity of human telomeres, discover and localize non-canonical motifs (both previously reported as well as novel), confirm the presence of the non-canonical motifs in short read sequencing experiments, and report the first motif composition maps of human telomeric haplotypes across three distinct ancestries (Ashkenazim, Chinese, and Utah) and two trios on a multi-Kbp scale. </w:t>
      </w:r>
    </w:p>
    <w:p>
      <w:pPr>
        <w:pStyle w:val="Heading3"/>
        <w:spacing w:lineRule="auto" w:line="360"/>
        <w:rPr>
          <w:rFonts w:ascii="Times New Roman" w:hAnsi="Times New Roman"/>
        </w:rPr>
      </w:pPr>
      <w:bookmarkStart w:id="2" w:name="x1-2000"/>
      <w:bookmarkEnd w:id="2"/>
      <w:r>
        <w:rPr>
          <w:rFonts w:ascii="Times New Roman" w:hAnsi="Times New Roman"/>
        </w:rPr>
        <w:t>Keywords</w:t>
      </w:r>
    </w:p>
    <w:p>
      <w:pPr>
        <w:pStyle w:val="TextBodynoindent"/>
        <w:spacing w:lineRule="auto" w:line="360"/>
        <w:rPr>
          <w:rFonts w:ascii="Times New Roman" w:hAnsi="Times New Roman"/>
        </w:rPr>
      </w:pPr>
      <w:bookmarkStart w:id="3" w:name="Q1-1-4"/>
      <w:bookmarkEnd w:id="3"/>
      <w:r>
        <w:rPr>
          <w:rFonts w:ascii="Times New Roman" w:hAnsi="Times New Roman"/>
        </w:rPr>
        <w:t xml:space="preserve">Telomere, telomeric haplotypes, long-read sequencing, telomere sequence heterogeneity </w:t>
      </w:r>
    </w:p>
    <w:p>
      <w:pPr>
        <w:pStyle w:val="Heading3"/>
        <w:rPr>
          <w:rFonts w:ascii="Times New Roman" w:hAnsi="Times New Roman"/>
        </w:rPr>
      </w:pPr>
      <w:r>
        <w:rPr>
          <w:rFonts w:ascii="Times New Roman" w:hAnsi="Times New Roman"/>
        </w:rPr>
      </w:r>
      <w:r>
        <w:br w:type="page"/>
      </w:r>
    </w:p>
    <w:p>
      <w:pPr>
        <w:pStyle w:val="Heading3"/>
        <w:spacing w:lineRule="auto" w:line="360"/>
        <w:rPr>
          <w:rFonts w:ascii="Times New Roman" w:hAnsi="Times New Roman"/>
        </w:rPr>
      </w:pPr>
      <w:bookmarkStart w:id="4" w:name="x1-3000"/>
      <w:bookmarkEnd w:id="4"/>
      <w:r>
        <w:rPr>
          <w:rFonts w:ascii="Times New Roman" w:hAnsi="Times New Roman"/>
        </w:rPr>
        <w:t>Introduction</w:t>
      </w:r>
    </w:p>
    <w:p>
      <w:pPr>
        <w:pStyle w:val="TextBodynoindent"/>
        <w:spacing w:lineRule="auto" w:line="360"/>
        <w:rPr/>
      </w:pPr>
      <w:bookmarkStart w:id="5" w:name="Q1-1-6"/>
      <w:bookmarkEnd w:id="5"/>
      <w:r>
        <w:rPr>
          <w:rFonts w:ascii="Times New Roman" w:hAnsi="Times New Roman"/>
        </w:rPr>
        <w:t xml:space="preserve">Telomeres are the functional ends of human chromosomes that naturally shorten with cell division and with age (Aubert and Lansdorp, </w:t>
      </w:r>
      <w:hyperlink r:id="rId2">
        <w:bookmarkStart w:id="6" w:name="page.3"/>
        <w:bookmarkEnd w:id="6"/>
        <w:r>
          <w:rPr>
            <w:rStyle w:val="InternetLink"/>
            <w:rFonts w:ascii="Times New Roman" w:hAnsi="Times New Roman"/>
          </w:rPr>
          <w:t>2008</w:t>
        </w:r>
      </w:hyperlink>
      <w:r>
        <w:rPr>
          <w:rFonts w:ascii="Times New Roman" w:hAnsi="Times New Roman"/>
        </w:rPr>
        <w:t xml:space="preserve">). Telomere length can also be influenced by a variety of lifestyle factors and environmental exposures (e.g., stress, exercise, air pollution, radiation) (Shammas, </w:t>
      </w:r>
      <w:hyperlink r:id="rId3">
        <w:r>
          <w:rPr>
            <w:rStyle w:val="InternetLink"/>
            <w:rFonts w:ascii="Times New Roman" w:hAnsi="Times New Roman"/>
          </w:rPr>
          <w:t>2011</w:t>
        </w:r>
      </w:hyperlink>
      <w:r>
        <w:rPr>
          <w:rFonts w:ascii="Times New Roman" w:hAnsi="Times New Roman"/>
        </w:rPr>
        <w:t xml:space="preserve">). While human telomeres are known to consist largely of a conserved six-nucleotide repeat (TTAGGG) (Moyzis et al., </w:t>
      </w:r>
      <w:hyperlink r:id="rId4">
        <w:r>
          <w:rPr>
            <w:rStyle w:val="InternetLink"/>
            <w:rFonts w:ascii="Times New Roman" w:hAnsi="Times New Roman"/>
          </w:rPr>
          <w:t>1988</w:t>
        </w:r>
      </w:hyperlink>
      <w:r>
        <w:rPr>
          <w:rFonts w:ascii="Times New Roman" w:hAnsi="Times New Roman"/>
        </w:rPr>
        <w:t xml:space="preserve">), several studies have identified variations of this motif in proximal telomeric regions (Allshire, Dempster, and Hastie, </w:t>
      </w:r>
      <w:hyperlink r:id="rId5">
        <w:r>
          <w:rPr>
            <w:rStyle w:val="InternetLink"/>
            <w:rFonts w:ascii="Times New Roman" w:hAnsi="Times New Roman"/>
          </w:rPr>
          <w:t>1989</w:t>
        </w:r>
      </w:hyperlink>
      <w:r>
        <w:rPr>
          <w:rFonts w:ascii="Times New Roman" w:hAnsi="Times New Roman"/>
        </w:rPr>
        <w:t xml:space="preserve">; Coleman, Baird, and Royle, </w:t>
      </w:r>
      <w:hyperlink r:id="rId6">
        <w:r>
          <w:rPr>
            <w:rStyle w:val="InternetLink"/>
            <w:rFonts w:ascii="Times New Roman" w:hAnsi="Times New Roman"/>
          </w:rPr>
          <w:t>1999</w:t>
        </w:r>
      </w:hyperlink>
      <w:r>
        <w:rPr>
          <w:rFonts w:ascii="Times New Roman" w:hAnsi="Times New Roman"/>
        </w:rPr>
        <w:t xml:space="preserve">; Lee et al., </w:t>
      </w:r>
      <w:hyperlink r:id="rId7">
        <w:r>
          <w:rPr>
            <w:rStyle w:val="InternetLink"/>
            <w:rFonts w:ascii="Times New Roman" w:hAnsi="Times New Roman"/>
          </w:rPr>
          <w:t>2018</w:t>
        </w:r>
      </w:hyperlink>
      <w:r>
        <w:rPr>
          <w:rFonts w:ascii="Times New Roman" w:hAnsi="Times New Roman"/>
        </w:rPr>
        <w:t xml:space="preserve">; Bluhm et al., </w:t>
      </w:r>
      <w:hyperlink r:id="rId8">
        <w:r>
          <w:rPr>
            <w:rStyle w:val="InternetLink"/>
            <w:rFonts w:ascii="Times New Roman" w:hAnsi="Times New Roman"/>
          </w:rPr>
          <w:t>2019</w:t>
        </w:r>
      </w:hyperlink>
      <w:r>
        <w:rPr>
          <w:rFonts w:ascii="Times New Roman" w:hAnsi="Times New Roman"/>
        </w:rPr>
        <w:t xml:space="preserve">). However, such studies were performed with oligonucleotide hybridization, PCR, immunoprecipitation, and short-read sequencing, requiring prior assumptions about specific target motifs, custom sample preparation, and targeted sequencing, and therefore preventing </w:t>
      </w:r>
      <w:r>
        <w:rPr>
          <w:rFonts w:ascii="Times New Roman" w:hAnsi="Times New Roman"/>
          <w:i/>
        </w:rPr>
        <w:t xml:space="preserve">de novo </w:t>
      </w:r>
      <w:r>
        <w:rPr>
          <w:rFonts w:ascii="Times New Roman" w:hAnsi="Times New Roman"/>
        </w:rPr>
        <w:t xml:space="preserve">identification of motif variants and their localization. Thus, long-range maps of telomeric sequence variation in the human genome are still incomplete, preliminary (Shafin et al., 2020), or only been completed for a single genome (Jain et al., 2018, Miga et al., 2020). </w:t>
      </w:r>
      <w:del w:id="0" w:author="Kirill Grigorev" w:date="2020-11-08T21:04:01Z">
        <w:r>
          <w:rPr>
            <w:rFonts w:ascii="Times New Roman" w:hAnsi="Times New Roman"/>
          </w:rPr>
          <w:delText>Thus</w:delText>
        </w:r>
      </w:del>
      <w:ins w:id="1" w:author="Kirill Grigorev" w:date="2020-11-08T21:11:50Z">
        <w:r>
          <w:rPr>
            <w:rFonts w:ascii="Times New Roman" w:hAnsi="Times New Roman"/>
          </w:rPr>
          <w:t>Therefore</w:t>
        </w:r>
      </w:ins>
      <w:r>
        <w:rPr>
          <w:rFonts w:ascii="Times New Roman" w:hAnsi="Times New Roman"/>
        </w:rPr>
        <w:t>, completing maps of telomeres and providing new tools for such research (Nurk et al., 2020) can provide insight into telomere biology and enable novel approaches to analyze the effects of</w:t>
      </w:r>
      <w:ins w:id="2" w:author="Kirill Grigorev" w:date="2020-11-08T21:35:07Z">
        <w:r>
          <w:rPr>
            <w:rFonts w:ascii="Times New Roman" w:hAnsi="Times New Roman"/>
          </w:rPr>
          <w:t xml:space="preserve"> </w:t>
        </w:r>
      </w:ins>
      <w:ins w:id="3" w:author="Kirill Grigorev" w:date="2020-11-08T21:35:07Z">
        <w:r>
          <w:rPr>
            <w:rFonts w:ascii="Times New Roman" w:hAnsi="Times New Roman"/>
          </w:rPr>
          <w:t>aging, environment, and</w:t>
        </w:r>
      </w:ins>
      <w:r>
        <w:rPr>
          <w:rFonts w:ascii="Times New Roman" w:hAnsi="Times New Roman"/>
        </w:rPr>
        <w:t xml:space="preserve"> health status</w:t>
      </w:r>
      <w:ins w:id="4" w:author="Kirill Grigorev" w:date="2020-11-08T21:35:36Z">
        <w:r>
          <w:rPr>
            <w:rFonts w:ascii="Times New Roman" w:hAnsi="Times New Roman"/>
          </w:rPr>
          <w:t xml:space="preserve"> </w:t>
        </w:r>
      </w:ins>
      <w:ins w:id="5" w:author="Kirill Grigorev" w:date="2020-11-08T21:35:36Z">
        <w:r>
          <w:rPr>
            <w:rFonts w:ascii="Times New Roman" w:hAnsi="Times New Roman"/>
          </w:rPr>
          <w:t xml:space="preserve">(Lee et al., </w:t>
        </w:r>
      </w:ins>
      <w:hyperlink r:id="rId9">
        <w:ins w:id="6" w:author="Kirill Grigorev" w:date="2020-11-08T21:35:36Z">
          <w:r>
            <w:rPr>
              <w:rStyle w:val="InternetLink"/>
              <w:rFonts w:ascii="Times New Roman" w:hAnsi="Times New Roman"/>
            </w:rPr>
            <w:t>2018</w:t>
          </w:r>
        </w:ins>
      </w:hyperlink>
      <w:ins w:id="7" w:author="Kirill Grigorev" w:date="2020-11-08T21:35:36Z">
        <w:r>
          <w:rPr>
            <w:rFonts w:ascii="Times New Roman" w:hAnsi="Times New Roman"/>
          </w:rPr>
          <w:t>)</w:t>
        </w:r>
      </w:ins>
      <w:del w:id="8" w:author="Kirill Grigorev" w:date="2020-11-08T21:35:24Z">
        <w:r>
          <w:rPr>
            <w:rFonts w:ascii="Times New Roman" w:hAnsi="Times New Roman"/>
          </w:rPr>
          <w:delText>, aging, and environment</w:delText>
        </w:r>
      </w:del>
      <w:r>
        <w:rPr>
          <w:rFonts w:ascii="Times New Roman" w:hAnsi="Times New Roman"/>
        </w:rPr>
        <w:t xml:space="preserve"> on telomere sequence and length.  </w:t>
        <w:br/>
        <w:br/>
        <w:t xml:space="preserve">To improve our understanding of telomere sequence structure and variation, we developed </w:t>
      </w:r>
      <w:r>
        <w:rPr>
          <w:rFonts w:ascii="Times New Roman" w:hAnsi="Times New Roman"/>
          <w:i/>
        </w:rPr>
        <w:t>edgeCase</w:t>
      </w:r>
      <w:r>
        <w:rPr>
          <w:rFonts w:ascii="Times New Roman" w:hAnsi="Times New Roman"/>
        </w:rPr>
        <w:t xml:space="preserve">, a scalable framework for alignment and </w:t>
      </w:r>
      <w:r>
        <w:rPr>
          <w:rFonts w:ascii="Times New Roman" w:hAnsi="Times New Roman"/>
          <w:i/>
        </w:rPr>
        <w:t xml:space="preserve">de novo </w:t>
      </w:r>
      <w:r>
        <w:rPr>
          <w:rFonts w:ascii="Times New Roman" w:hAnsi="Times New Roman"/>
        </w:rPr>
        <w:t xml:space="preserve">telomeric motif discovery from human whole genome long-read sequencing experiments. We have validated these methods using Genome in a Bottle (Zook et al., </w:t>
      </w:r>
      <w:hyperlink r:id="rId10">
        <w:r>
          <w:rPr>
            <w:rStyle w:val="InternetLink"/>
            <w:rFonts w:ascii="Times New Roman" w:hAnsi="Times New Roman"/>
          </w:rPr>
          <w:t>2019</w:t>
        </w:r>
      </w:hyperlink>
      <w:r>
        <w:rPr>
          <w:rFonts w:ascii="Times New Roman" w:hAnsi="Times New Roman"/>
        </w:rPr>
        <w:t xml:space="preserve">) single-molecule real-time (SMRT) sequencing datasets generated with Pacific Biosciences circular consensus sequencing (PacBio CCS) (Eid et al., </w:t>
      </w:r>
      <w:hyperlink r:id="rId11">
        <w:r>
          <w:rPr>
            <w:rStyle w:val="InternetLink"/>
            <w:rFonts w:ascii="Times New Roman" w:hAnsi="Times New Roman"/>
          </w:rPr>
          <w:t>2009</w:t>
        </w:r>
      </w:hyperlink>
      <w:r>
        <w:rPr>
          <w:rFonts w:ascii="Times New Roman" w:hAnsi="Times New Roman"/>
        </w:rPr>
        <w:t xml:space="preserve">; Ardui et al., </w:t>
      </w:r>
      <w:hyperlink r:id="rId12">
        <w:r>
          <w:rPr>
            <w:rStyle w:val="InternetLink"/>
            <w:rFonts w:ascii="Times New Roman" w:hAnsi="Times New Roman"/>
          </w:rPr>
          <w:t>2018</w:t>
        </w:r>
      </w:hyperlink>
      <w:r>
        <w:rPr>
          <w:rFonts w:ascii="Times New Roman" w:hAnsi="Times New Roman"/>
        </w:rPr>
        <w:t xml:space="preserve">), and short-read Illumina (Bentley et al., </w:t>
      </w:r>
      <w:hyperlink r:id="rId13">
        <w:r>
          <w:rPr>
            <w:rStyle w:val="InternetLink"/>
            <w:rFonts w:ascii="Times New Roman" w:hAnsi="Times New Roman"/>
          </w:rPr>
          <w:t>2008</w:t>
        </w:r>
      </w:hyperlink>
      <w:r>
        <w:rPr>
          <w:rFonts w:ascii="Times New Roman" w:hAnsi="Times New Roman"/>
        </w:rPr>
        <w:t>) and 10X Genomics [Chromium] (</w:t>
      </w:r>
      <w:hyperlink r:id="rId14">
        <w:r>
          <w:rPr>
            <w:rStyle w:val="InternetLink"/>
            <w:rFonts w:ascii="Times New Roman" w:hAnsi="Times New Roman"/>
            <w:i/>
          </w:rPr>
          <w:t>Resolving Biology to Advance Human Health</w:t>
        </w:r>
      </w:hyperlink>
      <w:r>
        <w:rPr>
          <w:rFonts w:ascii="Times New Roman" w:hAnsi="Times New Roman"/>
        </w:rPr>
        <w:t xml:space="preserve">) datasets, as well as with healthly donor peripheral blood mononuclear cells (PBMCs). These results provide evidence for multiple novel, non-canonical telomeric repeats, resolution of multiple chromosome-specific haplotypes with SMRT sequencing, and a new method for long-range characterization of the structure of telomeric sequences. </w:t>
      </w:r>
    </w:p>
    <w:p>
      <w:pPr>
        <w:pStyle w:val="Heading3"/>
        <w:spacing w:lineRule="auto" w:line="360"/>
        <w:rPr>
          <w:rFonts w:ascii="Times New Roman" w:hAnsi="Times New Roman"/>
        </w:rPr>
      </w:pPr>
      <w:bookmarkStart w:id="7" w:name="x1-4000"/>
      <w:bookmarkEnd w:id="7"/>
      <w:r>
        <w:rPr>
          <w:rFonts w:ascii="Times New Roman" w:hAnsi="Times New Roman"/>
        </w:rPr>
        <w:t>Results</w:t>
      </w:r>
    </w:p>
    <w:p>
      <w:pPr>
        <w:pStyle w:val="Heading4"/>
        <w:spacing w:lineRule="auto" w:line="360"/>
        <w:rPr>
          <w:rFonts w:ascii="Times New Roman" w:hAnsi="Times New Roman"/>
        </w:rPr>
      </w:pPr>
      <w:bookmarkStart w:id="8" w:name="Q1-1-8"/>
      <w:bookmarkStart w:id="9" w:name="x1-5000"/>
      <w:bookmarkEnd w:id="8"/>
      <w:bookmarkEnd w:id="9"/>
      <w:r>
        <w:rPr>
          <w:rFonts w:ascii="Times New Roman" w:hAnsi="Times New Roman"/>
        </w:rPr>
        <w:t>A telomere-annotated reference genome enables recovery of telomeric reads from human long-read whole genome sequencing datasets</w:t>
      </w:r>
    </w:p>
    <w:p>
      <w:pPr>
        <w:pStyle w:val="TextBodynoindent"/>
        <w:spacing w:lineRule="auto" w:line="360"/>
        <w:rPr/>
      </w:pPr>
      <w:bookmarkStart w:id="10" w:name="Q1-1-10"/>
      <w:bookmarkEnd w:id="10"/>
      <w:r>
        <w:rPr>
          <w:rFonts w:ascii="Times New Roman" w:hAnsi="Times New Roman"/>
        </w:rPr>
        <w:t xml:space="preserve">We first constructed an extended reference genome, </w:t>
      </w:r>
      <w:r>
        <w:rPr>
          <w:rFonts w:ascii="Times New Roman" w:hAnsi="Times New Roman"/>
          <w:i/>
        </w:rPr>
        <w:t>hg38ext</w:t>
      </w:r>
      <w:r>
        <w:rPr>
          <w:rFonts w:ascii="Times New Roman" w:hAnsi="Times New Roman"/>
        </w:rPr>
        <w:t xml:space="preserve">, that combines chromosome sequences of the </w:t>
      </w:r>
      <w:r>
        <w:rPr>
          <w:rFonts w:ascii="Times New Roman" w:hAnsi="Times New Roman"/>
          <w:i/>
        </w:rPr>
        <w:t xml:space="preserve">hg38 </w:t>
      </w:r>
      <w:r>
        <w:rPr>
          <w:rFonts w:ascii="Times New Roman" w:hAnsi="Times New Roman"/>
        </w:rPr>
        <w:t xml:space="preserve">reference genome (Schneider et al., </w:t>
      </w:r>
      <w:hyperlink r:id="rId15">
        <w:bookmarkStart w:id="11" w:name="page.4"/>
        <w:bookmarkEnd w:id="11"/>
        <w:r>
          <w:rPr>
            <w:rStyle w:val="InternetLink"/>
            <w:rFonts w:ascii="Times New Roman" w:hAnsi="Times New Roman"/>
          </w:rPr>
          <w:t>2017</w:t>
        </w:r>
      </w:hyperlink>
      <w:r>
        <w:rPr>
          <w:rFonts w:ascii="Times New Roman" w:hAnsi="Times New Roman"/>
        </w:rPr>
        <w:t xml:space="preserve">; “Initial sequencing and analysis of the human genome,” </w:t>
      </w:r>
      <w:hyperlink r:id="rId16">
        <w:r>
          <w:rPr>
            <w:rStyle w:val="InternetLink"/>
            <w:rFonts w:ascii="Times New Roman" w:hAnsi="Times New Roman"/>
          </w:rPr>
          <w:t>2001</w:t>
        </w:r>
      </w:hyperlink>
      <w:r>
        <w:rPr>
          <w:rFonts w:ascii="Times New Roman" w:hAnsi="Times New Roman"/>
        </w:rPr>
        <w:t xml:space="preserve">) and human subtelomeric assemblies (Stong et al., </w:t>
      </w:r>
      <w:hyperlink r:id="rId17">
        <w:r>
          <w:rPr>
            <w:rStyle w:val="InternetLink"/>
            <w:rFonts w:ascii="Times New Roman" w:hAnsi="Times New Roman"/>
          </w:rPr>
          <w:t>2014</w:t>
        </w:r>
      </w:hyperlink>
      <w:r>
        <w:rPr>
          <w:rFonts w:ascii="Times New Roman" w:hAnsi="Times New Roman"/>
        </w:rPr>
        <w:t xml:space="preserve">), resulting in a reference set annotated with boundaries of subtelomeric and telomeric tracts. The layout of this reference set is available in </w:t>
      </w:r>
      <w:r>
        <w:rPr>
          <w:rFonts w:ascii="Times New Roman" w:hAnsi="Times New Roman"/>
          <w:b/>
        </w:rPr>
        <w:t>Supplemental File S1</w:t>
      </w:r>
      <w:r>
        <w:rPr>
          <w:rFonts w:ascii="Times New Roman" w:hAnsi="Times New Roman"/>
        </w:rPr>
        <w:t xml:space="preserve">, and the set itself can be reproduced with a script available as </w:t>
      </w:r>
      <w:r>
        <w:rPr>
          <w:rFonts w:ascii="Times New Roman" w:hAnsi="Times New Roman"/>
          <w:b/>
        </w:rPr>
        <w:t>Supplemental File S2</w:t>
      </w:r>
      <w:r>
        <w:rPr>
          <w:rFonts w:ascii="Times New Roman" w:hAnsi="Times New Roman"/>
        </w:rPr>
        <w:t>. We then aligned</w:t>
      </w:r>
      <w:ins w:id="9" w:author="Kirill Grigorev" w:date="2020-11-08T21:45:01Z">
        <w:r>
          <w:rPr>
            <w:rFonts w:ascii="Times New Roman" w:hAnsi="Times New Roman"/>
          </w:rPr>
          <w:t xml:space="preserve"> </w:t>
        </w:r>
      </w:ins>
      <w:ins w:id="10" w:author="Kirill Grigorev" w:date="2020-11-08T21:45:01Z">
        <w:r>
          <w:rPr>
            <w:rFonts w:ascii="Times New Roman" w:hAnsi="Times New Roman"/>
          </w:rPr>
          <w:t>to it</w:t>
        </w:r>
      </w:ins>
      <w:r>
        <w:rPr>
          <w:rFonts w:ascii="Times New Roman" w:hAnsi="Times New Roman"/>
        </w:rPr>
        <w:t xml:space="preserve"> PacBio CCS reads of seven Genome in a Bottle [GIAB] (Zook et al., </w:t>
      </w:r>
      <w:hyperlink r:id="rId18">
        <w:r>
          <w:rPr>
            <w:rStyle w:val="InternetLink"/>
            <w:rFonts w:ascii="Times New Roman" w:hAnsi="Times New Roman"/>
          </w:rPr>
          <w:t>2019</w:t>
        </w:r>
      </w:hyperlink>
      <w:r>
        <w:rPr>
          <w:rFonts w:ascii="Times New Roman" w:hAnsi="Times New Roman"/>
        </w:rPr>
        <w:t>) human subjects (HG001 through HG007)</w:t>
      </w:r>
      <w:ins w:id="11" w:author="Kirill Grigorev" w:date="2020-11-08T21:45:40Z">
        <w:r>
          <w:rPr>
            <w:rFonts w:ascii="Times New Roman" w:hAnsi="Times New Roman"/>
          </w:rPr>
          <w:t xml:space="preserve"> </w:t>
        </w:r>
      </w:ins>
      <w:ins w:id="12" w:author="Kirill Grigorev" w:date="2020-11-08T21:45:40Z">
        <w:r>
          <w:rPr>
            <w:rFonts w:ascii="Times New Roman" w:hAnsi="Times New Roman"/>
          </w:rPr>
          <w:t xml:space="preserve">from three different ancestries </w:t>
        </w:r>
      </w:ins>
      <w:ins w:id="13" w:author="Kirill Grigorev" w:date="2020-11-08T21:46:00Z">
        <w:r>
          <w:rPr>
            <w:rFonts w:ascii="Times New Roman" w:hAnsi="Times New Roman"/>
          </w:rPr>
          <w:t>(Azhkenazim, Chinese, and Utah), which included two son/father/mother trios (</w:t>
        </w:r>
      </w:ins>
      <w:ins w:id="14" w:author="Kirill Grigorev" w:date="2020-11-08T21:46:00Z">
        <w:r>
          <w:rPr>
            <w:rFonts w:ascii="Times New Roman" w:hAnsi="Times New Roman"/>
            <w:b/>
            <w:bCs/>
          </w:rPr>
          <w:t>Supplemental Table S1</w:t>
        </w:r>
      </w:ins>
      <w:ins w:id="15" w:author="Kirill Grigorev" w:date="2020-11-08T21:46:00Z">
        <w:r>
          <w:rPr>
            <w:rFonts w:ascii="Times New Roman" w:hAnsi="Times New Roman"/>
            <w:b w:val="false"/>
            <w:bCs w:val="false"/>
          </w:rPr>
          <w:t>).</w:t>
        </w:r>
      </w:ins>
      <w:del w:id="16" w:author="Kirill Grigorev" w:date="2020-11-08T21:45:12Z">
        <w:r>
          <w:rPr>
            <w:rFonts w:ascii="Times New Roman" w:hAnsi="Times New Roman"/>
          </w:rPr>
          <w:delText xml:space="preserve"> to </w:delText>
        </w:r>
      </w:del>
      <w:del w:id="17" w:author="Kirill Grigorev" w:date="2020-11-08T21:45:12Z">
        <w:r>
          <w:rPr>
            <w:rFonts w:ascii="Times New Roman" w:hAnsi="Times New Roman"/>
            <w:i/>
          </w:rPr>
          <w:delText>hg38ext</w:delText>
        </w:r>
      </w:del>
      <w:del w:id="18" w:author="Kirill Grigorev" w:date="2020-11-08T21:46:39Z">
        <w:r>
          <w:rPr>
            <w:rFonts w:ascii="Times New Roman" w:hAnsi="Times New Roman"/>
          </w:rPr>
          <w:delText>, and</w:delText>
        </w:r>
      </w:del>
      <w:r>
        <w:rPr>
          <w:rFonts w:ascii="Times New Roman" w:hAnsi="Times New Roman"/>
        </w:rPr>
        <w:t xml:space="preserve"> </w:t>
      </w:r>
      <w:del w:id="19" w:author="Kirill Grigorev" w:date="2020-11-08T21:46:42Z">
        <w:r>
          <w:rPr>
            <w:rFonts w:ascii="Times New Roman" w:hAnsi="Times New Roman"/>
          </w:rPr>
          <w:delText>i</w:delText>
        </w:r>
      </w:del>
      <w:ins w:id="20" w:author="Kirill Grigorev" w:date="2020-11-08T21:46:41Z">
        <w:r>
          <w:rPr>
            <w:rFonts w:ascii="Times New Roman" w:hAnsi="Times New Roman"/>
          </w:rPr>
          <w:t>I</w:t>
        </w:r>
      </w:ins>
      <w:r>
        <w:rPr>
          <w:rFonts w:ascii="Times New Roman" w:hAnsi="Times New Roman"/>
        </w:rPr>
        <w:t xml:space="preserve">n total, </w:t>
      </w:r>
      <w:ins w:id="21" w:author="Kirill Grigorev" w:date="2020-11-08T21:47:43Z">
        <w:r>
          <w:rPr>
            <w:rFonts w:ascii="Times New Roman" w:hAnsi="Times New Roman"/>
          </w:rPr>
          <w:t xml:space="preserve">we </w:t>
        </w:r>
      </w:ins>
      <w:r>
        <w:rPr>
          <w:rFonts w:ascii="Times New Roman" w:hAnsi="Times New Roman"/>
        </w:rPr>
        <w:t xml:space="preserve">observed reads mapping to the ends of chromosomes and extending into telomeric regions on 10 </w:t>
      </w:r>
      <w:r>
        <w:rPr>
          <w:rFonts w:ascii="Times New Roman" w:hAnsi="Times New Roman"/>
          <w:i/>
        </w:rPr>
        <w:t xml:space="preserve">p </w:t>
      </w:r>
      <w:r>
        <w:rPr>
          <w:rFonts w:ascii="Times New Roman" w:hAnsi="Times New Roman"/>
        </w:rPr>
        <w:t xml:space="preserve">arms and 19 </w:t>
      </w:r>
      <w:r>
        <w:rPr>
          <w:rFonts w:ascii="Times New Roman" w:hAnsi="Times New Roman"/>
          <w:i/>
        </w:rPr>
        <w:t>q</w:t>
      </w:r>
      <w:r>
        <w:rPr>
          <w:rFonts w:ascii="Times New Roman" w:hAnsi="Times New Roman"/>
        </w:rPr>
        <w:t xml:space="preserve"> arms, with 53–295 such reads on the </w:t>
      </w:r>
      <w:r>
        <w:rPr>
          <w:rFonts w:ascii="Times New Roman" w:hAnsi="Times New Roman"/>
          <w:i/>
        </w:rPr>
        <w:t xml:space="preserve">p </w:t>
      </w:r>
      <w:r>
        <w:rPr>
          <w:rFonts w:ascii="Times New Roman" w:hAnsi="Times New Roman"/>
        </w:rPr>
        <w:t xml:space="preserve">arms and 384–1119 on the </w:t>
      </w:r>
      <w:r>
        <w:rPr>
          <w:rFonts w:ascii="Times New Roman" w:hAnsi="Times New Roman"/>
          <w:i/>
        </w:rPr>
        <w:t xml:space="preserve">q </w:t>
      </w:r>
      <w:r>
        <w:rPr>
          <w:rFonts w:ascii="Times New Roman" w:hAnsi="Times New Roman"/>
        </w:rPr>
        <w:t>arms (</w:t>
      </w:r>
      <w:r>
        <w:rPr>
          <w:rFonts w:ascii="Times New Roman" w:hAnsi="Times New Roman"/>
          <w:b/>
        </w:rPr>
        <w:t>Supplemental Table S</w:t>
      </w:r>
      <w:r>
        <w:rPr>
          <w:rFonts w:ascii="Times New Roman" w:hAnsi="Times New Roman"/>
          <w:b/>
        </w:rPr>
        <w:t>2</w:t>
      </w:r>
      <w:r>
        <w:rPr>
          <w:rFonts w:ascii="Times New Roman" w:hAnsi="Times New Roman"/>
        </w:rPr>
        <w:t>). Portions of reads contained in the telomeric regions were extracted for further analysis (</w:t>
      </w:r>
      <w:hyperlink w:anchor="x1-50011">
        <w:r>
          <w:rPr>
            <w:rStyle w:val="InternetLink"/>
            <w:rFonts w:ascii="Times New Roman" w:hAnsi="Times New Roman"/>
            <w:b/>
          </w:rPr>
          <w:t>Figure 1</w:t>
        </w:r>
      </w:hyperlink>
      <w:r>
        <w:rPr>
          <w:rFonts w:ascii="Times New Roman" w:hAnsi="Times New Roman"/>
        </w:rPr>
        <w:t xml:space="preserve">). </w:t>
      </w:r>
    </w:p>
    <w:p>
      <w:pPr>
        <w:pStyle w:val="TextBodynoindent"/>
        <w:rPr>
          <w:rFonts w:ascii="Times New Roman" w:hAnsi="Times New Roman"/>
        </w:rPr>
      </w:pPr>
      <w:bookmarkStart w:id="12" w:name="x1-50011"/>
      <w:bookmarkEnd w:id="12"/>
      <w:r>
        <w:rPr/>
        <w:drawing>
          <wp:inline distT="0" distB="0" distL="0" distR="0">
            <wp:extent cx="6638290" cy="2249170"/>
            <wp:effectExtent l="0" t="0" r="0" b="0"/>
            <wp:docPr id="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pic:cNvPicPr>
                      <a:picLocks noChangeAspect="1" noChangeArrowheads="1"/>
                    </pic:cNvPicPr>
                  </pic:nvPicPr>
                  <pic:blipFill>
                    <a:blip r:embed="rId19"/>
                    <a:stretch>
                      <a:fillRect/>
                    </a:stretch>
                  </pic:blipFill>
                  <pic:spPr bwMode="auto">
                    <a:xfrm>
                      <a:off x="0" y="0"/>
                      <a:ext cx="6638290" cy="2249170"/>
                    </a:xfrm>
                    <a:prstGeom prst="rect">
                      <a:avLst/>
                    </a:prstGeom>
                  </pic:spPr>
                </pic:pic>
              </a:graphicData>
            </a:graphic>
          </wp:inline>
        </w:drawing>
      </w:r>
      <w:r>
        <w:rPr>
          <w:rFonts w:ascii="Times New Roman" w:hAnsi="Times New Roman"/>
        </w:rPr>
        <w:t xml:space="preserve"> </w:t>
      </w:r>
    </w:p>
    <w:p>
      <w:pPr>
        <w:pStyle w:val="TextBody"/>
        <w:rPr/>
      </w:pPr>
      <w:r>
        <w:rPr>
          <w:rFonts w:ascii="Arial" w:hAnsi="Arial"/>
          <w:b/>
          <w:bCs/>
          <w:sz w:val="20"/>
        </w:rPr>
        <w:t>Figure 1:</w:t>
      </w:r>
      <w:r>
        <w:rPr>
          <w:rFonts w:ascii="Arial" w:hAnsi="Arial"/>
          <w:sz w:val="20"/>
        </w:rPr>
        <w:t xml:space="preserve"> Mapping of candidate telomeric reads, illustrated with reads from the HG002 dataset aligning to chromosome 5. The chromosome is displayed schematically, centered around the centromere. Vertical red dashed lines denote the position of the boundary of the annotated telomeric tract. Coordinates are given in Kbp, relative to the positions of the telomeric tract boundaries. Statistics for all chromosomes of all seven datasets are provided in </w:t>
      </w:r>
      <w:r>
        <w:rPr>
          <w:rFonts w:ascii="Arial" w:hAnsi="Arial"/>
          <w:b/>
          <w:sz w:val="20"/>
        </w:rPr>
        <w:t>Supplemental Table S</w:t>
      </w:r>
      <w:r>
        <w:rPr>
          <w:rFonts w:ascii="Arial" w:hAnsi="Arial"/>
          <w:b/>
          <w:sz w:val="20"/>
        </w:rPr>
        <w:t>2</w:t>
      </w:r>
      <w:r>
        <w:rPr>
          <w:rFonts w:ascii="Arial" w:hAnsi="Arial"/>
          <w:sz w:val="20"/>
        </w:rPr>
        <w:t xml:space="preserve">. </w:t>
      </w:r>
    </w:p>
    <w:p>
      <w:pPr>
        <w:pStyle w:val="Heading4"/>
        <w:spacing w:lineRule="auto" w:line="360"/>
        <w:rPr>
          <w:rFonts w:ascii="Times New Roman" w:hAnsi="Times New Roman"/>
        </w:rPr>
      </w:pPr>
      <w:bookmarkStart w:id="13" w:name="x1-6000"/>
      <w:bookmarkEnd w:id="13"/>
      <w:r>
        <w:rPr>
          <w:rFonts w:ascii="Times New Roman" w:hAnsi="Times New Roman"/>
        </w:rPr>
        <w:t>Telomeric long reads contain variations of the canonical motif</w:t>
      </w:r>
      <w:bookmarkStart w:id="14" w:name="Q1-1-13"/>
      <w:bookmarkEnd w:id="14"/>
    </w:p>
    <w:p>
      <w:pPr>
        <w:pStyle w:val="TextBodynoindent"/>
        <w:spacing w:lineRule="auto" w:line="360"/>
        <w:rPr/>
      </w:pPr>
      <w:r>
        <w:rPr>
          <w:rFonts w:ascii="Times New Roman" w:hAnsi="Times New Roman"/>
        </w:rPr>
        <w:t xml:space="preserve">We then performed </w:t>
      </w:r>
      <w:r>
        <w:rPr>
          <w:rFonts w:ascii="Times New Roman" w:hAnsi="Times New Roman"/>
          <w:i/>
        </w:rPr>
        <w:t xml:space="preserve">de novo </w:t>
      </w:r>
      <w:r>
        <w:rPr>
          <w:rFonts w:ascii="Times New Roman" w:hAnsi="Times New Roman"/>
        </w:rPr>
        <w:t>repeat discovery in the telomeric sequences for motifs of lengths 4 through 16, and identified motifs in repeat contexts that are statistically enriched in the seven datasets. The majority of motifs were either the canonical TTAGGG / CCCTAA, its variations (e.g., TT</w:t>
      </w:r>
      <w:r>
        <w:rPr>
          <w:rFonts w:ascii="Times New Roman" w:hAnsi="Times New Roman"/>
          <w:u w:val="single"/>
        </w:rPr>
        <w:t>G</w:t>
      </w:r>
      <w:r>
        <w:rPr>
          <w:rFonts w:ascii="Times New Roman" w:hAnsi="Times New Roman"/>
        </w:rPr>
        <w:t>GGG / CCC</w:t>
      </w:r>
      <w:r>
        <w:rPr>
          <w:rFonts w:ascii="Times New Roman" w:hAnsi="Times New Roman"/>
          <w:u w:val="single"/>
        </w:rPr>
        <w:t>C</w:t>
      </w:r>
      <w:r>
        <w:rPr>
          <w:rFonts w:ascii="Times New Roman" w:hAnsi="Times New Roman"/>
        </w:rPr>
        <w:t>AA), or an internal duplet of variants, such as TTAGGGTTA</w:t>
      </w:r>
      <w:r>
        <w:rPr>
          <w:rFonts w:ascii="Times New Roman" w:hAnsi="Times New Roman"/>
          <w:u w:val="single"/>
        </w:rPr>
        <w:t>G</w:t>
      </w:r>
      <w:r>
        <w:rPr>
          <w:rFonts w:ascii="Times New Roman" w:hAnsi="Times New Roman"/>
        </w:rPr>
        <w:t>GGG (</w:t>
      </w:r>
      <w:hyperlink w:anchor="x1-60011">
        <w:r>
          <w:rPr>
            <w:rStyle w:val="InternetLink"/>
            <w:rFonts w:ascii="Times New Roman" w:hAnsi="Times New Roman"/>
            <w:b/>
          </w:rPr>
          <w:t>Table 1</w:t>
        </w:r>
      </w:hyperlink>
      <w:r>
        <w:rPr>
          <w:rFonts w:ascii="Times New Roman" w:hAnsi="Times New Roman"/>
        </w:rPr>
        <w:t xml:space="preserve">); CG-rich motifs were also observed on the </w:t>
      </w:r>
      <w:r>
        <w:rPr>
          <w:rFonts w:ascii="Times New Roman" w:hAnsi="Times New Roman"/>
          <w:i/>
        </w:rPr>
        <w:t xml:space="preserve">p </w:t>
      </w:r>
      <w:r>
        <w:rPr>
          <w:rFonts w:ascii="Times New Roman" w:hAnsi="Times New Roman"/>
        </w:rPr>
        <w:t xml:space="preserve">arms. The top enriched motif (TTAGGG / CCCTAA) explained 62.2%–82.5% of the telomeric repeat content on the </w:t>
      </w:r>
      <w:r>
        <w:rPr>
          <w:rFonts w:ascii="Times New Roman" w:hAnsi="Times New Roman"/>
          <w:i/>
        </w:rPr>
        <w:t xml:space="preserve">q </w:t>
      </w:r>
      <w:r>
        <w:rPr>
          <w:rFonts w:ascii="Times New Roman" w:hAnsi="Times New Roman"/>
        </w:rPr>
        <w:t xml:space="preserve">arms and 11.6%–36.3% on the </w:t>
      </w:r>
      <w:r>
        <w:rPr>
          <w:rFonts w:ascii="Times New Roman" w:hAnsi="Times New Roman"/>
          <w:i/>
        </w:rPr>
        <w:t xml:space="preserve">p </w:t>
      </w:r>
      <w:r>
        <w:rPr>
          <w:rFonts w:ascii="Times New Roman" w:hAnsi="Times New Roman"/>
        </w:rPr>
        <w:t>arms, and three more motifs (TT</w:t>
      </w:r>
      <w:r>
        <w:rPr>
          <w:rFonts w:ascii="Times New Roman" w:hAnsi="Times New Roman"/>
          <w:u w:val="single"/>
        </w:rPr>
        <w:t>G</w:t>
      </w:r>
      <w:r>
        <w:rPr>
          <w:rFonts w:ascii="Times New Roman" w:hAnsi="Times New Roman"/>
        </w:rPr>
        <w:t>GGG, TTA</w:t>
      </w:r>
      <w:r>
        <w:rPr>
          <w:rFonts w:ascii="Times New Roman" w:hAnsi="Times New Roman"/>
          <w:u w:val="single"/>
        </w:rPr>
        <w:t>G</w:t>
      </w:r>
      <w:r>
        <w:rPr>
          <w:rFonts w:ascii="Times New Roman" w:hAnsi="Times New Roman"/>
        </w:rPr>
        <w:t>GGG, T</w:t>
      </w:r>
      <w:r>
        <w:rPr>
          <w:rFonts w:ascii="Times New Roman" w:hAnsi="Times New Roman"/>
          <w:u w:val="single"/>
        </w:rPr>
        <w:t>G</w:t>
      </w:r>
      <w:r>
        <w:rPr>
          <w:rFonts w:ascii="Times New Roman" w:hAnsi="Times New Roman"/>
        </w:rPr>
        <w:t xml:space="preserve">AGGG) each explained at least 1% of the repeat content in all seven datasets. </w:t>
        <w:br/>
        <w:br/>
        <w:t>We next visualized the locations of the top four enriched motifs and their reverse complements on the chromosomal ends of the HG002 dataset (</w:t>
      </w:r>
      <w:hyperlink w:anchor="x1-60022">
        <w:r>
          <w:rPr>
            <w:rStyle w:val="InternetLink"/>
            <w:rFonts w:ascii="Times New Roman" w:hAnsi="Times New Roman"/>
            <w:b/>
          </w:rPr>
          <w:t>Figure 2</w:t>
        </w:r>
      </w:hyperlink>
      <w:r>
        <w:rPr>
          <w:rFonts w:ascii="Times New Roman" w:hAnsi="Times New Roman"/>
        </w:rPr>
        <w:t>), as it provided the deepest coverage among the assessed datasets (</w:t>
      </w:r>
      <w:r>
        <w:rPr>
          <w:rFonts w:ascii="Times New Roman" w:hAnsi="Times New Roman"/>
          <w:b/>
        </w:rPr>
        <w:t>Supplemental Table S</w:t>
      </w:r>
      <w:r>
        <w:rPr>
          <w:rFonts w:ascii="Times New Roman" w:hAnsi="Times New Roman"/>
          <w:b/>
        </w:rPr>
        <w:t>2</w:t>
      </w:r>
      <w:r>
        <w:rPr>
          <w:rFonts w:ascii="Times New Roman" w:hAnsi="Times New Roman"/>
        </w:rPr>
        <w:t xml:space="preserve">); plots for the other six datasets are available as </w:t>
      </w:r>
      <w:r>
        <w:rPr>
          <w:rFonts w:ascii="Times New Roman" w:hAnsi="Times New Roman"/>
          <w:b/>
        </w:rPr>
        <w:t>Supplemental Figs. S1–S6</w:t>
      </w:r>
      <w:r>
        <w:rPr>
          <w:rFonts w:ascii="Times New Roman" w:hAnsi="Times New Roman"/>
        </w:rPr>
        <w:t>. These data showed</w:t>
      </w:r>
      <w:ins w:id="22" w:author="Kirill Grigorev" w:date="2020-11-08T21:09:49Z">
        <w:r>
          <w:rPr>
            <w:rFonts w:ascii="Times New Roman" w:hAnsi="Times New Roman"/>
          </w:rPr>
          <w:t xml:space="preserve"> </w:t>
        </w:r>
      </w:ins>
      <w:ins w:id="23" w:author="Kirill Grigorev" w:date="2020-11-08T21:09:49Z">
        <w:r>
          <w:rPr>
            <w:rFonts w:ascii="Times New Roman" w:hAnsi="Times New Roman"/>
          </w:rPr>
          <w:t>that</w:t>
        </w:r>
      </w:ins>
      <w:r>
        <w:rPr>
          <w:rFonts w:ascii="Times New Roman" w:hAnsi="Times New Roman"/>
        </w:rPr>
        <w:t xml:space="preserve"> the overwhelming majority of the telomeric regions were represented by the canonical repeats, but also novel, chromosome-specific repeat motif patterns could be observed</w:t>
      </w:r>
      <w:del w:id="24" w:author="Kirill Grigorev" w:date="2020-11-08T21:10:55Z">
        <w:commentRangeStart w:id="0"/>
        <w:r>
          <w:rPr>
            <w:rFonts w:ascii="Times New Roman" w:hAnsi="Times New Roman"/>
          </w:rPr>
          <w:delText xml:space="preserve"> in almost every p and q arm</w:delText>
        </w:r>
      </w:del>
      <w:ins w:id="25" w:author="Kirill Grigorev" w:date="2020-11-08T21:11:03Z">
        <w:r>
          <w:rPr>
            <w:rFonts w:ascii="Times New Roman" w:hAnsi="Times New Roman"/>
          </w:rPr>
        </w:r>
      </w:ins>
      <w:commentRangeEnd w:id="0"/>
      <w:r>
        <w:commentReference w:id="0"/>
      </w:r>
      <w:r>
        <w:rPr>
          <w:rFonts w:ascii="Times New Roman" w:hAnsi="Times New Roman"/>
        </w:rPr>
        <w:t xml:space="preserve">, and they were enriched for the </w:t>
      </w:r>
      <w:del w:id="26" w:author="Kirill Grigorev" w:date="2020-11-08T21:11:31Z">
        <w:r>
          <w:rPr>
            <w:rFonts w:ascii="Times New Roman" w:hAnsi="Times New Roman"/>
          </w:rPr>
          <w:delText>centromeric</w:delText>
        </w:r>
      </w:del>
      <w:ins w:id="27" w:author="Kirill Grigorev" w:date="2020-11-08T21:11:35Z">
        <w:r>
          <w:rPr>
            <w:rFonts w:ascii="Times New Roman" w:hAnsi="Times New Roman"/>
          </w:rPr>
          <w:t>proximal</w:t>
        </w:r>
      </w:ins>
      <w:r>
        <w:rPr>
          <w:rFonts w:ascii="Times New Roman" w:hAnsi="Times New Roman"/>
        </w:rPr>
        <w:t xml:space="preserve"> end of the telomere (</w:t>
      </w:r>
      <w:hyperlink w:anchor="x1-60022">
        <w:r>
          <w:rPr>
            <w:rStyle w:val="InternetLink"/>
            <w:rFonts w:ascii="Times New Roman" w:hAnsi="Times New Roman"/>
            <w:b/>
          </w:rPr>
          <w:t>Figure 2</w:t>
        </w:r>
      </w:hyperlink>
      <w:r>
        <w:rPr>
          <w:rFonts w:ascii="Times New Roman" w:hAnsi="Times New Roman"/>
        </w:rPr>
        <w:t>).</w:t>
      </w:r>
    </w:p>
    <w:p>
      <w:pPr>
        <w:sectPr>
          <w:footerReference w:type="default" r:id="rId20"/>
          <w:type w:val="nextPage"/>
          <w:pgSz w:w="12240" w:h="15840"/>
          <w:pgMar w:left="1134" w:right="1134" w:header="0" w:top="1134" w:footer="0" w:bottom="1138" w:gutter="0"/>
          <w:pgNumType w:fmt="decimal"/>
          <w:formProt w:val="false"/>
          <w:textDirection w:val="lrTb"/>
          <w:docGrid w:type="default" w:linePitch="600" w:charSpace="32768"/>
        </w:sectPr>
        <w:pStyle w:val="TextBodynoindent"/>
        <w:spacing w:lineRule="auto" w:line="360"/>
        <w:rPr/>
      </w:pPr>
      <w:r>
        <w:rPr>
          <w:rFonts w:ascii="Times New Roman" w:hAnsi="Times New Roman"/>
        </w:rPr>
        <w:t>To discern if the sequence mapping, read length, or overall coverage had any effect on the discovery or enrichment of these motifs, the motif entropies were examined as a function of their location within read</w:t>
      </w:r>
      <w:r>
        <w:rPr>
          <w:rFonts w:ascii="Times New Roman" w:hAnsi="Times New Roman"/>
        </w:rPr>
        <w:t>s</w:t>
      </w:r>
      <w:r>
        <w:rPr>
          <w:rFonts w:ascii="Times New Roman" w:hAnsi="Times New Roman"/>
        </w:rPr>
        <w:t xml:space="preserve"> and coverage across the telomere tracks. When the locations of different motifs were examined within any 10 bp window across the length of the long reads, the entropy data showed consistency among reads and across samples (</w:t>
      </w:r>
      <w:hyperlink w:anchor="x1-60033">
        <w:r>
          <w:rPr>
            <w:rStyle w:val="InternetLink"/>
            <w:rFonts w:ascii="Times New Roman" w:hAnsi="Times New Roman"/>
            <w:b/>
            <w:bCs/>
          </w:rPr>
          <w:t>Figure 3</w:t>
        </w:r>
      </w:hyperlink>
      <w:r>
        <w:rPr>
          <w:rFonts w:ascii="Times New Roman" w:hAnsi="Times New Roman"/>
        </w:rPr>
        <w:t>). Indeed, the coverage-weighted median of normalized Shannon entropy was 0.00 for all datasets, while most non-zero values were contained only in the top quartile, i.e., between the 75</w:t>
      </w:r>
      <w:r>
        <w:rPr>
          <w:rFonts w:ascii="Times New Roman" w:hAnsi="Times New Roman"/>
          <w:vertAlign w:val="superscript"/>
        </w:rPr>
        <w:t>th</w:t>
      </w:r>
      <w:r>
        <w:rPr>
          <w:rFonts w:ascii="Times New Roman" w:hAnsi="Times New Roman"/>
        </w:rPr>
        <w:t xml:space="preserve"> and the 100</w:t>
      </w:r>
      <w:r>
        <w:rPr>
          <w:rFonts w:ascii="Times New Roman" w:hAnsi="Times New Roman"/>
          <w:vertAlign w:val="superscript"/>
        </w:rPr>
        <w:t>th</w:t>
      </w:r>
      <w:r>
        <w:rPr>
          <w:rFonts w:ascii="Times New Roman" w:hAnsi="Times New Roman"/>
        </w:rPr>
        <w:t xml:space="preserve"> percentile, indicating that locations of the motif variations are colinear among reads.</w:t>
      </w:r>
    </w:p>
    <w:p>
      <w:pPr>
        <w:pStyle w:val="TextBodynoindent"/>
        <w:spacing w:lineRule="auto" w:line="360"/>
        <w:rPr>
          <w:rFonts w:ascii="Times New Roman" w:hAnsi="Times New Roman"/>
        </w:rPr>
      </w:pPr>
      <w:r>
        <w:rPr/>
      </w:r>
    </w:p>
    <w:tbl>
      <w:tblPr>
        <w:tblW w:w="13579" w:type="dxa"/>
        <w:jc w:val="left"/>
        <w:tblInd w:w="0" w:type="dxa"/>
        <w:tblCellMar>
          <w:top w:w="29" w:type="dxa"/>
          <w:left w:w="29" w:type="dxa"/>
          <w:bottom w:w="29" w:type="dxa"/>
          <w:right w:w="29" w:type="dxa"/>
        </w:tblCellMar>
        <w:tblLook w:val="04a0" w:noVBand="1" w:noHBand="0" w:lastColumn="0" w:firstColumn="1" w:lastRow="0" w:firstRow="1"/>
      </w:tblPr>
      <w:tblGrid>
        <w:gridCol w:w="483"/>
        <w:gridCol w:w="1692"/>
        <w:gridCol w:w="695"/>
        <w:gridCol w:w="694"/>
        <w:gridCol w:w="705"/>
        <w:gridCol w:w="694"/>
        <w:gridCol w:w="695"/>
        <w:gridCol w:w="695"/>
        <w:gridCol w:w="694"/>
        <w:gridCol w:w="706"/>
        <w:gridCol w:w="694"/>
        <w:gridCol w:w="694"/>
        <w:gridCol w:w="694"/>
        <w:gridCol w:w="694"/>
        <w:gridCol w:w="706"/>
        <w:gridCol w:w="694"/>
        <w:gridCol w:w="1650"/>
      </w:tblGrid>
      <w:tr>
        <w:trPr/>
        <w:tc>
          <w:tcPr>
            <w:tcW w:w="483" w:type="dxa"/>
            <w:tcBorders>
              <w:top w:val="single" w:sz="2" w:space="0" w:color="000000"/>
            </w:tcBorders>
            <w:shd w:color="auto" w:fill="auto" w:val="clear"/>
            <w:vAlign w:val="center"/>
          </w:tcPr>
          <w:p>
            <w:pPr>
              <w:pStyle w:val="TableContents"/>
              <w:spacing w:before="0" w:after="0"/>
              <w:rPr>
                <w:rFonts w:ascii="Times New Roman" w:hAnsi="Times New Roman"/>
                <w:sz w:val="18"/>
              </w:rPr>
            </w:pPr>
            <w:r>
              <w:rPr>
                <w:rFonts w:ascii="Times New Roman" w:hAnsi="Times New Roman"/>
                <w:b/>
                <w:sz w:val="18"/>
              </w:rPr>
              <w:t>Arm</w:t>
            </w:r>
            <w:bookmarkStart w:id="15" w:name="TBL-1-1-2"/>
            <w:bookmarkEnd w:id="15"/>
          </w:p>
        </w:tc>
        <w:tc>
          <w:tcPr>
            <w:tcW w:w="1692" w:type="dxa"/>
            <w:tcBorders>
              <w:top w:val="single" w:sz="2" w:space="0" w:color="000000"/>
            </w:tcBorders>
            <w:shd w:color="auto" w:fill="auto" w:val="clear"/>
            <w:vAlign w:val="center"/>
          </w:tcPr>
          <w:p>
            <w:pPr>
              <w:pStyle w:val="TableContents"/>
              <w:spacing w:before="0" w:after="0"/>
              <w:rPr>
                <w:rFonts w:ascii="Times New Roman" w:hAnsi="Times New Roman"/>
                <w:sz w:val="18"/>
              </w:rPr>
            </w:pPr>
            <w:r>
              <w:rPr>
                <w:rFonts w:ascii="Times New Roman" w:hAnsi="Times New Roman"/>
                <w:b/>
                <w:sz w:val="18"/>
              </w:rPr>
              <w:t xml:space="preserve">Motif </w:t>
            </w:r>
            <w:bookmarkStart w:id="16" w:name="TBL-1-1-3"/>
            <w:bookmarkEnd w:id="16"/>
          </w:p>
        </w:tc>
        <w:tc>
          <w:tcPr>
            <w:tcW w:w="4872" w:type="dxa"/>
            <w:gridSpan w:val="7"/>
            <w:tcBorders>
              <w:top w:val="single" w:sz="2" w:space="0" w:color="000000"/>
            </w:tcBorders>
            <w:shd w:color="auto" w:fill="auto" w:val="clear"/>
            <w:vAlign w:val="center"/>
          </w:tcPr>
          <w:p>
            <w:pPr>
              <w:pStyle w:val="TableContents"/>
              <w:spacing w:before="0" w:after="0"/>
              <w:rPr>
                <w:rFonts w:ascii="Times New Roman" w:hAnsi="Times New Roman"/>
                <w:sz w:val="18"/>
              </w:rPr>
            </w:pPr>
            <w:r>
              <w:rPr>
                <w:rFonts w:ascii="Times New Roman" w:hAnsi="Times New Roman"/>
                <w:b/>
                <w:sz w:val="18"/>
              </w:rPr>
              <w:t>Percentage of sequence explainable by motif, %</w:t>
            </w:r>
            <w:bookmarkStart w:id="17" w:name="TBL-1-1-10"/>
            <w:bookmarkEnd w:id="17"/>
          </w:p>
        </w:tc>
        <w:tc>
          <w:tcPr>
            <w:tcW w:w="4882" w:type="dxa"/>
            <w:gridSpan w:val="7"/>
            <w:tcBorders>
              <w:top w:val="single" w:sz="2" w:space="0" w:color="000000"/>
            </w:tcBorders>
            <w:shd w:color="auto" w:fill="auto" w:val="clear"/>
            <w:vAlign w:val="center"/>
          </w:tcPr>
          <w:p>
            <w:pPr>
              <w:pStyle w:val="TableContents"/>
              <w:spacing w:before="0" w:after="0"/>
              <w:rPr>
                <w:rFonts w:ascii="Times New Roman" w:hAnsi="Times New Roman"/>
                <w:sz w:val="18"/>
              </w:rPr>
            </w:pPr>
            <w:r>
              <w:rPr>
                <w:rFonts w:ascii="Times New Roman" w:hAnsi="Times New Roman"/>
                <w:b/>
                <w:sz w:val="18"/>
              </w:rPr>
              <w:t>Score</w:t>
            </w:r>
          </w:p>
        </w:tc>
        <w:tc>
          <w:tcPr>
            <w:tcW w:w="1650" w:type="dxa"/>
            <w:vMerge w:val="restart"/>
            <w:tcBorders>
              <w:top w:val="single" w:sz="2" w:space="0" w:color="000000"/>
              <w:bottom w:val="single" w:sz="2" w:space="0" w:color="000000"/>
            </w:tcBorders>
            <w:shd w:color="auto" w:fill="auto" w:val="clear"/>
          </w:tcPr>
          <w:p>
            <w:pPr>
              <w:pStyle w:val="TableContents"/>
              <w:spacing w:before="0" w:after="0"/>
              <w:rPr>
                <w:rFonts w:ascii="Times New Roman" w:hAnsi="Times New Roman"/>
                <w:b/>
                <w:b/>
                <w:bCs/>
                <w:sz w:val="18"/>
              </w:rPr>
            </w:pPr>
            <w:r>
              <w:rPr>
                <w:rFonts w:ascii="Times New Roman" w:hAnsi="Times New Roman"/>
                <w:b/>
                <w:bCs/>
                <w:sz w:val="18"/>
              </w:rPr>
              <w:t>Combined adjusted</w:t>
            </w:r>
          </w:p>
          <w:p>
            <w:pPr>
              <w:pStyle w:val="TableContents"/>
              <w:spacing w:before="0" w:after="0"/>
              <w:rPr>
                <w:rFonts w:ascii="Times New Roman" w:hAnsi="Times New Roman"/>
                <w:sz w:val="18"/>
              </w:rPr>
            </w:pPr>
            <w:r>
              <w:rPr>
                <w:rFonts w:ascii="Times New Roman" w:hAnsi="Times New Roman"/>
                <w:b/>
                <w:sz w:val="18"/>
              </w:rPr>
              <w:t xml:space="preserve">p value </w:t>
            </w:r>
          </w:p>
        </w:tc>
      </w:tr>
      <w:tr>
        <w:trPr/>
        <w:tc>
          <w:tcPr>
            <w:tcW w:w="483" w:type="dxa"/>
            <w:tcBorders>
              <w:bottom w:val="single" w:sz="2" w:space="0" w:color="000000"/>
            </w:tcBorders>
            <w:shd w:color="auto" w:fill="auto" w:val="clear"/>
            <w:vAlign w:val="center"/>
          </w:tcPr>
          <w:p>
            <w:pPr>
              <w:pStyle w:val="TableContents"/>
              <w:spacing w:before="0" w:after="0"/>
              <w:rPr>
                <w:rFonts w:ascii="Times New Roman" w:hAnsi="Times New Roman"/>
                <w:sz w:val="18"/>
              </w:rPr>
            </w:pPr>
            <w:r>
              <w:rPr>
                <w:rFonts w:ascii="Times New Roman" w:hAnsi="Times New Roman"/>
                <w:sz w:val="18"/>
              </w:rPr>
            </w:r>
            <w:bookmarkStart w:id="18" w:name="TBL-1-2-2"/>
            <w:bookmarkStart w:id="19" w:name="TBL-1-2-2"/>
            <w:bookmarkEnd w:id="19"/>
          </w:p>
        </w:tc>
        <w:tc>
          <w:tcPr>
            <w:tcW w:w="1692" w:type="dxa"/>
            <w:tcBorders>
              <w:bottom w:val="single" w:sz="2" w:space="0" w:color="000000"/>
            </w:tcBorders>
            <w:shd w:color="auto" w:fill="auto" w:val="clear"/>
            <w:vAlign w:val="center"/>
          </w:tcPr>
          <w:p>
            <w:pPr>
              <w:pStyle w:val="TableContents"/>
              <w:spacing w:before="0" w:after="0"/>
              <w:rPr>
                <w:rFonts w:ascii="Times New Roman" w:hAnsi="Times New Roman"/>
                <w:sz w:val="18"/>
              </w:rPr>
            </w:pPr>
            <w:r>
              <w:rPr>
                <w:rFonts w:ascii="Times New Roman" w:hAnsi="Times New Roman"/>
                <w:sz w:val="18"/>
              </w:rPr>
            </w:r>
            <w:bookmarkStart w:id="20" w:name="TBL-1-2-3"/>
            <w:bookmarkStart w:id="21" w:name="TBL-1-2-3"/>
            <w:bookmarkEnd w:id="21"/>
          </w:p>
        </w:tc>
        <w:tc>
          <w:tcPr>
            <w:tcW w:w="695" w:type="dxa"/>
            <w:tcBorders>
              <w:bottom w:val="single" w:sz="2" w:space="0" w:color="000000"/>
            </w:tcBorders>
            <w:shd w:color="auto" w:fill="auto" w:val="clear"/>
            <w:vAlign w:val="center"/>
          </w:tcPr>
          <w:p>
            <w:pPr>
              <w:pStyle w:val="TableContents"/>
              <w:spacing w:before="0" w:after="0"/>
              <w:rPr>
                <w:rFonts w:ascii="Times New Roman" w:hAnsi="Times New Roman"/>
                <w:sz w:val="18"/>
              </w:rPr>
            </w:pPr>
            <w:r>
              <w:rPr>
                <w:rFonts w:ascii="Times New Roman" w:hAnsi="Times New Roman"/>
                <w:b/>
                <w:sz w:val="18"/>
              </w:rPr>
              <w:t>HG001</w:t>
            </w:r>
            <w:bookmarkStart w:id="22" w:name="TBL-1-2-4"/>
            <w:bookmarkEnd w:id="22"/>
          </w:p>
        </w:tc>
        <w:tc>
          <w:tcPr>
            <w:tcW w:w="694" w:type="dxa"/>
            <w:tcBorders>
              <w:bottom w:val="single" w:sz="2" w:space="0" w:color="000000"/>
            </w:tcBorders>
            <w:shd w:color="auto" w:fill="auto" w:val="clear"/>
            <w:vAlign w:val="center"/>
          </w:tcPr>
          <w:p>
            <w:pPr>
              <w:pStyle w:val="TableContents"/>
              <w:spacing w:before="0" w:after="0"/>
              <w:rPr>
                <w:rFonts w:ascii="Times New Roman" w:hAnsi="Times New Roman"/>
                <w:sz w:val="18"/>
              </w:rPr>
            </w:pPr>
            <w:r>
              <w:rPr>
                <w:rFonts w:ascii="Times New Roman" w:hAnsi="Times New Roman"/>
                <w:b/>
                <w:sz w:val="18"/>
              </w:rPr>
              <w:t>HG002</w:t>
            </w:r>
            <w:bookmarkStart w:id="23" w:name="TBL-1-2-5"/>
            <w:bookmarkEnd w:id="23"/>
          </w:p>
        </w:tc>
        <w:tc>
          <w:tcPr>
            <w:tcW w:w="705" w:type="dxa"/>
            <w:tcBorders>
              <w:bottom w:val="single" w:sz="2" w:space="0" w:color="000000"/>
            </w:tcBorders>
            <w:shd w:color="auto" w:fill="auto" w:val="clear"/>
            <w:vAlign w:val="center"/>
          </w:tcPr>
          <w:p>
            <w:pPr>
              <w:pStyle w:val="TableContents"/>
              <w:spacing w:before="0" w:after="0"/>
              <w:rPr>
                <w:rFonts w:ascii="Times New Roman" w:hAnsi="Times New Roman"/>
                <w:sz w:val="18"/>
              </w:rPr>
            </w:pPr>
            <w:r>
              <w:rPr>
                <w:rFonts w:ascii="Times New Roman" w:hAnsi="Times New Roman"/>
                <w:b/>
                <w:sz w:val="18"/>
              </w:rPr>
              <w:t>HG003</w:t>
            </w:r>
            <w:bookmarkStart w:id="24" w:name="TBL-1-2-6"/>
            <w:bookmarkEnd w:id="24"/>
          </w:p>
        </w:tc>
        <w:tc>
          <w:tcPr>
            <w:tcW w:w="694" w:type="dxa"/>
            <w:tcBorders>
              <w:bottom w:val="single" w:sz="2" w:space="0" w:color="000000"/>
            </w:tcBorders>
            <w:shd w:color="auto" w:fill="auto" w:val="clear"/>
            <w:vAlign w:val="center"/>
          </w:tcPr>
          <w:p>
            <w:pPr>
              <w:pStyle w:val="TableContents"/>
              <w:spacing w:before="0" w:after="0"/>
              <w:rPr>
                <w:rFonts w:ascii="Times New Roman" w:hAnsi="Times New Roman"/>
                <w:sz w:val="18"/>
              </w:rPr>
            </w:pPr>
            <w:r>
              <w:rPr>
                <w:rFonts w:ascii="Times New Roman" w:hAnsi="Times New Roman"/>
                <w:b/>
                <w:sz w:val="18"/>
              </w:rPr>
              <w:t>HG004</w:t>
            </w:r>
            <w:bookmarkStart w:id="25" w:name="TBL-1-2-7"/>
            <w:bookmarkEnd w:id="25"/>
          </w:p>
        </w:tc>
        <w:tc>
          <w:tcPr>
            <w:tcW w:w="695" w:type="dxa"/>
            <w:tcBorders>
              <w:bottom w:val="single" w:sz="2" w:space="0" w:color="000000"/>
            </w:tcBorders>
            <w:shd w:color="auto" w:fill="auto" w:val="clear"/>
            <w:vAlign w:val="center"/>
          </w:tcPr>
          <w:p>
            <w:pPr>
              <w:pStyle w:val="TableContents"/>
              <w:spacing w:before="0" w:after="0"/>
              <w:rPr>
                <w:rFonts w:ascii="Times New Roman" w:hAnsi="Times New Roman"/>
                <w:sz w:val="18"/>
              </w:rPr>
            </w:pPr>
            <w:r>
              <w:rPr>
                <w:rFonts w:ascii="Times New Roman" w:hAnsi="Times New Roman"/>
                <w:b/>
                <w:sz w:val="18"/>
              </w:rPr>
              <w:t>HG005</w:t>
            </w:r>
            <w:bookmarkStart w:id="26" w:name="TBL-1-2-8"/>
            <w:bookmarkEnd w:id="26"/>
          </w:p>
        </w:tc>
        <w:tc>
          <w:tcPr>
            <w:tcW w:w="695" w:type="dxa"/>
            <w:tcBorders>
              <w:bottom w:val="single" w:sz="2" w:space="0" w:color="000000"/>
            </w:tcBorders>
            <w:shd w:color="auto" w:fill="auto" w:val="clear"/>
            <w:vAlign w:val="center"/>
          </w:tcPr>
          <w:p>
            <w:pPr>
              <w:pStyle w:val="TableContents"/>
              <w:spacing w:before="0" w:after="0"/>
              <w:rPr>
                <w:rFonts w:ascii="Times New Roman" w:hAnsi="Times New Roman"/>
                <w:sz w:val="18"/>
              </w:rPr>
            </w:pPr>
            <w:r>
              <w:rPr>
                <w:rFonts w:ascii="Times New Roman" w:hAnsi="Times New Roman"/>
                <w:b/>
                <w:sz w:val="18"/>
              </w:rPr>
              <w:t>HG006</w:t>
            </w:r>
            <w:bookmarkStart w:id="27" w:name="TBL-1-2-9"/>
            <w:bookmarkEnd w:id="27"/>
          </w:p>
        </w:tc>
        <w:tc>
          <w:tcPr>
            <w:tcW w:w="694" w:type="dxa"/>
            <w:tcBorders>
              <w:bottom w:val="single" w:sz="2" w:space="0" w:color="000000"/>
            </w:tcBorders>
            <w:shd w:color="auto" w:fill="auto" w:val="clear"/>
            <w:vAlign w:val="center"/>
          </w:tcPr>
          <w:p>
            <w:pPr>
              <w:pStyle w:val="TableContents"/>
              <w:spacing w:before="0" w:after="0"/>
              <w:rPr>
                <w:rFonts w:ascii="Times New Roman" w:hAnsi="Times New Roman"/>
                <w:sz w:val="18"/>
              </w:rPr>
            </w:pPr>
            <w:r>
              <w:rPr>
                <w:rFonts w:ascii="Times New Roman" w:hAnsi="Times New Roman"/>
                <w:b/>
                <w:sz w:val="18"/>
              </w:rPr>
              <w:t>HG007</w:t>
            </w:r>
            <w:bookmarkStart w:id="28" w:name="TBL-1-2-10"/>
            <w:bookmarkEnd w:id="28"/>
          </w:p>
        </w:tc>
        <w:tc>
          <w:tcPr>
            <w:tcW w:w="706" w:type="dxa"/>
            <w:tcBorders>
              <w:bottom w:val="single" w:sz="2" w:space="0" w:color="000000"/>
            </w:tcBorders>
            <w:shd w:color="auto" w:fill="auto" w:val="clear"/>
            <w:vAlign w:val="center"/>
          </w:tcPr>
          <w:p>
            <w:pPr>
              <w:pStyle w:val="TableContents"/>
              <w:spacing w:before="0" w:after="0"/>
              <w:rPr>
                <w:rFonts w:ascii="Times New Roman" w:hAnsi="Times New Roman"/>
                <w:sz w:val="18"/>
              </w:rPr>
            </w:pPr>
            <w:r>
              <w:rPr>
                <w:rFonts w:ascii="Times New Roman" w:hAnsi="Times New Roman"/>
                <w:b/>
                <w:sz w:val="18"/>
              </w:rPr>
              <w:t>HG001</w:t>
            </w:r>
            <w:bookmarkStart w:id="29" w:name="TBL-1-2-11"/>
            <w:bookmarkEnd w:id="29"/>
          </w:p>
        </w:tc>
        <w:tc>
          <w:tcPr>
            <w:tcW w:w="694" w:type="dxa"/>
            <w:tcBorders>
              <w:bottom w:val="single" w:sz="2" w:space="0" w:color="000000"/>
            </w:tcBorders>
            <w:shd w:color="auto" w:fill="auto" w:val="clear"/>
            <w:vAlign w:val="center"/>
          </w:tcPr>
          <w:p>
            <w:pPr>
              <w:pStyle w:val="TableContents"/>
              <w:spacing w:before="0" w:after="0"/>
              <w:rPr>
                <w:rFonts w:ascii="Times New Roman" w:hAnsi="Times New Roman"/>
                <w:sz w:val="18"/>
              </w:rPr>
            </w:pPr>
            <w:r>
              <w:rPr>
                <w:rFonts w:ascii="Times New Roman" w:hAnsi="Times New Roman"/>
                <w:b/>
                <w:sz w:val="18"/>
              </w:rPr>
              <w:t>HG002</w:t>
            </w:r>
            <w:bookmarkStart w:id="30" w:name="TBL-1-2-12"/>
            <w:bookmarkEnd w:id="30"/>
          </w:p>
        </w:tc>
        <w:tc>
          <w:tcPr>
            <w:tcW w:w="694" w:type="dxa"/>
            <w:tcBorders>
              <w:bottom w:val="single" w:sz="2" w:space="0" w:color="000000"/>
            </w:tcBorders>
            <w:shd w:color="auto" w:fill="auto" w:val="clear"/>
            <w:vAlign w:val="center"/>
          </w:tcPr>
          <w:p>
            <w:pPr>
              <w:pStyle w:val="TableContents"/>
              <w:spacing w:before="0" w:after="0"/>
              <w:rPr>
                <w:rFonts w:ascii="Times New Roman" w:hAnsi="Times New Roman"/>
                <w:sz w:val="18"/>
              </w:rPr>
            </w:pPr>
            <w:r>
              <w:rPr>
                <w:rFonts w:ascii="Times New Roman" w:hAnsi="Times New Roman"/>
                <w:b/>
                <w:sz w:val="18"/>
              </w:rPr>
              <w:t>HG003</w:t>
            </w:r>
            <w:bookmarkStart w:id="31" w:name="TBL-1-2-13"/>
            <w:bookmarkEnd w:id="31"/>
          </w:p>
        </w:tc>
        <w:tc>
          <w:tcPr>
            <w:tcW w:w="694" w:type="dxa"/>
            <w:tcBorders>
              <w:bottom w:val="single" w:sz="2" w:space="0" w:color="000000"/>
            </w:tcBorders>
            <w:shd w:color="auto" w:fill="auto" w:val="clear"/>
            <w:vAlign w:val="center"/>
          </w:tcPr>
          <w:p>
            <w:pPr>
              <w:pStyle w:val="TableContents"/>
              <w:spacing w:before="0" w:after="0"/>
              <w:rPr>
                <w:rFonts w:ascii="Times New Roman" w:hAnsi="Times New Roman"/>
                <w:sz w:val="18"/>
              </w:rPr>
            </w:pPr>
            <w:r>
              <w:rPr>
                <w:rFonts w:ascii="Times New Roman" w:hAnsi="Times New Roman"/>
                <w:b/>
                <w:sz w:val="18"/>
              </w:rPr>
              <w:t>HG004</w:t>
            </w:r>
            <w:bookmarkStart w:id="32" w:name="TBL-1-2-14"/>
            <w:bookmarkEnd w:id="32"/>
          </w:p>
        </w:tc>
        <w:tc>
          <w:tcPr>
            <w:tcW w:w="694" w:type="dxa"/>
            <w:tcBorders>
              <w:bottom w:val="single" w:sz="2" w:space="0" w:color="000000"/>
            </w:tcBorders>
            <w:shd w:color="auto" w:fill="auto" w:val="clear"/>
            <w:vAlign w:val="center"/>
          </w:tcPr>
          <w:p>
            <w:pPr>
              <w:pStyle w:val="TableContents"/>
              <w:spacing w:before="0" w:after="0"/>
              <w:rPr>
                <w:rFonts w:ascii="Times New Roman" w:hAnsi="Times New Roman"/>
                <w:sz w:val="18"/>
              </w:rPr>
            </w:pPr>
            <w:r>
              <w:rPr>
                <w:rFonts w:ascii="Times New Roman" w:hAnsi="Times New Roman"/>
                <w:b/>
                <w:sz w:val="18"/>
              </w:rPr>
              <w:t>HG005</w:t>
            </w:r>
            <w:bookmarkStart w:id="33" w:name="TBL-1-2-15"/>
            <w:bookmarkEnd w:id="33"/>
          </w:p>
        </w:tc>
        <w:tc>
          <w:tcPr>
            <w:tcW w:w="706" w:type="dxa"/>
            <w:tcBorders>
              <w:bottom w:val="single" w:sz="2" w:space="0" w:color="000000"/>
            </w:tcBorders>
            <w:shd w:color="auto" w:fill="auto" w:val="clear"/>
            <w:vAlign w:val="center"/>
          </w:tcPr>
          <w:p>
            <w:pPr>
              <w:pStyle w:val="TableContents"/>
              <w:spacing w:before="0" w:after="0"/>
              <w:rPr>
                <w:rFonts w:ascii="Times New Roman" w:hAnsi="Times New Roman"/>
                <w:sz w:val="18"/>
              </w:rPr>
            </w:pPr>
            <w:r>
              <w:rPr>
                <w:rFonts w:ascii="Times New Roman" w:hAnsi="Times New Roman"/>
                <w:b/>
                <w:sz w:val="18"/>
              </w:rPr>
              <w:t>HG006</w:t>
            </w:r>
            <w:bookmarkStart w:id="34" w:name="TBL-1-2-16"/>
            <w:bookmarkEnd w:id="34"/>
          </w:p>
        </w:tc>
        <w:tc>
          <w:tcPr>
            <w:tcW w:w="694" w:type="dxa"/>
            <w:tcBorders>
              <w:bottom w:val="single" w:sz="2" w:space="0" w:color="000000"/>
            </w:tcBorders>
            <w:shd w:color="auto" w:fill="auto" w:val="clear"/>
            <w:vAlign w:val="center"/>
          </w:tcPr>
          <w:p>
            <w:pPr>
              <w:pStyle w:val="TableContents"/>
              <w:spacing w:before="0" w:after="0"/>
              <w:rPr>
                <w:rFonts w:ascii="Times New Roman" w:hAnsi="Times New Roman"/>
                <w:sz w:val="18"/>
              </w:rPr>
            </w:pPr>
            <w:r>
              <w:rPr>
                <w:rFonts w:ascii="Times New Roman" w:hAnsi="Times New Roman"/>
                <w:b/>
                <w:sz w:val="18"/>
              </w:rPr>
              <w:t>HG007</w:t>
            </w:r>
            <w:bookmarkStart w:id="35" w:name="TBL-1-2-17"/>
            <w:bookmarkEnd w:id="35"/>
          </w:p>
        </w:tc>
        <w:tc>
          <w:tcPr>
            <w:tcW w:w="1650" w:type="dxa"/>
            <w:vMerge w:val="continue"/>
            <w:tcBorders>
              <w:bottom w:val="single" w:sz="2" w:space="0" w:color="000000"/>
            </w:tcBorders>
            <w:shd w:color="auto" w:fill="auto" w:val="clear"/>
          </w:tcPr>
          <w:p>
            <w:pPr>
              <w:pStyle w:val="TableContents"/>
              <w:spacing w:before="0" w:after="0"/>
              <w:rPr>
                <w:rFonts w:ascii="Times New Roman" w:hAnsi="Times New Roman"/>
                <w:sz w:val="18"/>
              </w:rPr>
            </w:pPr>
            <w:r>
              <w:rPr>
                <w:rFonts w:ascii="Times New Roman" w:hAnsi="Times New Roman"/>
                <w:sz w:val="18"/>
              </w:rPr>
            </w:r>
          </w:p>
        </w:tc>
      </w:tr>
      <w:tr>
        <w:trPr/>
        <w:tc>
          <w:tcPr>
            <w:tcW w:w="483"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r>
              <w:rPr>
                <w:rFonts w:ascii="Times New Roman" w:hAnsi="Times New Roman"/>
                <w:sz w:val="18"/>
              </w:rPr>
              <w:t xml:space="preserve">q </w:t>
            </w:r>
            <w:bookmarkStart w:id="36" w:name="TBL-1-3-2"/>
            <w:bookmarkEnd w:id="36"/>
          </w:p>
        </w:tc>
        <w:tc>
          <w:tcPr>
            <w:tcW w:w="1692"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r>
              <w:rPr>
                <w:rFonts w:ascii="Times New Roman" w:hAnsi="Times New Roman"/>
                <w:sz w:val="18"/>
              </w:rPr>
              <w:t xml:space="preserve">TTAGGG </w:t>
            </w:r>
            <w:bookmarkStart w:id="37" w:name="TBL-1-3-3"/>
            <w:bookmarkEnd w:id="37"/>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38" w:name="TBL-1-3-4"/>
            <w:bookmarkEnd w:id="38"/>
            <w:r>
              <w:rPr>
                <w:rFonts w:ascii="Times New Roman" w:hAnsi="Times New Roman"/>
                <w:sz w:val="18"/>
              </w:rPr>
              <w:t xml:space="preserve">74.5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39" w:name="TBL-1-3-5"/>
            <w:bookmarkEnd w:id="39"/>
            <w:r>
              <w:rPr>
                <w:rFonts w:ascii="Times New Roman" w:hAnsi="Times New Roman"/>
                <w:sz w:val="18"/>
              </w:rPr>
              <w:t xml:space="preserve">82.5 </w:t>
            </w:r>
          </w:p>
        </w:tc>
        <w:tc>
          <w:tcPr>
            <w:tcW w:w="70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0" w:name="TBL-1-3-6"/>
            <w:bookmarkEnd w:id="40"/>
            <w:r>
              <w:rPr>
                <w:rFonts w:ascii="Times New Roman" w:hAnsi="Times New Roman"/>
                <w:sz w:val="18"/>
              </w:rPr>
              <w:t xml:space="preserve">80.1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1" w:name="TBL-1-3-7"/>
            <w:bookmarkEnd w:id="41"/>
            <w:r>
              <w:rPr>
                <w:rFonts w:ascii="Times New Roman" w:hAnsi="Times New Roman"/>
                <w:sz w:val="18"/>
              </w:rPr>
              <w:t xml:space="preserve">81.7 </w:t>
            </w:r>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2" w:name="TBL-1-3-8"/>
            <w:bookmarkEnd w:id="42"/>
            <w:r>
              <w:rPr>
                <w:rFonts w:ascii="Times New Roman" w:hAnsi="Times New Roman"/>
                <w:sz w:val="18"/>
              </w:rPr>
              <w:t xml:space="preserve">75.7 </w:t>
            </w:r>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3" w:name="TBL-1-3-9"/>
            <w:bookmarkEnd w:id="43"/>
            <w:r>
              <w:rPr>
                <w:rFonts w:ascii="Times New Roman" w:hAnsi="Times New Roman"/>
                <w:sz w:val="18"/>
              </w:rPr>
              <w:t xml:space="preserve">77.5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4" w:name="TBL-1-3-10"/>
            <w:bookmarkEnd w:id="44"/>
            <w:r>
              <w:rPr>
                <w:rFonts w:ascii="Times New Roman" w:hAnsi="Times New Roman"/>
                <w:sz w:val="18"/>
              </w:rPr>
              <w:t xml:space="preserve">62.2 </w:t>
            </w:r>
          </w:p>
        </w:tc>
        <w:tc>
          <w:tcPr>
            <w:tcW w:w="706"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5" w:name="TBL-1-3-11"/>
            <w:bookmarkEnd w:id="45"/>
            <w:r>
              <w:rPr>
                <w:rFonts w:ascii="Times New Roman" w:hAnsi="Times New Roman"/>
                <w:sz w:val="18"/>
              </w:rPr>
              <w:t xml:space="preserve">0.6295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6" w:name="TBL-1-3-12"/>
            <w:bookmarkEnd w:id="46"/>
            <w:r>
              <w:rPr>
                <w:rFonts w:ascii="Times New Roman" w:hAnsi="Times New Roman"/>
                <w:sz w:val="18"/>
              </w:rPr>
              <w:t xml:space="preserve">0.7126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7" w:name="TBL-1-3-13"/>
            <w:bookmarkEnd w:id="47"/>
            <w:r>
              <w:rPr>
                <w:rFonts w:ascii="Times New Roman" w:hAnsi="Times New Roman"/>
                <w:sz w:val="18"/>
              </w:rPr>
              <w:t xml:space="preserve">0.6255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8" w:name="TBL-1-3-14"/>
            <w:bookmarkEnd w:id="48"/>
            <w:r>
              <w:rPr>
                <w:rFonts w:ascii="Times New Roman" w:hAnsi="Times New Roman"/>
                <w:sz w:val="18"/>
              </w:rPr>
              <w:t xml:space="preserve">0.6497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9" w:name="TBL-1-3-15"/>
            <w:bookmarkEnd w:id="49"/>
            <w:r>
              <w:rPr>
                <w:rFonts w:ascii="Times New Roman" w:hAnsi="Times New Roman"/>
                <w:sz w:val="18"/>
              </w:rPr>
              <w:t xml:space="preserve">0.6113 </w:t>
            </w:r>
          </w:p>
        </w:tc>
        <w:tc>
          <w:tcPr>
            <w:tcW w:w="706"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0" w:name="TBL-1-3-16"/>
            <w:bookmarkEnd w:id="50"/>
            <w:r>
              <w:rPr>
                <w:rFonts w:ascii="Times New Roman" w:hAnsi="Times New Roman"/>
                <w:sz w:val="18"/>
              </w:rPr>
              <w:t xml:space="preserve">0.5988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1" w:name="TBL-1-3-17"/>
            <w:bookmarkEnd w:id="51"/>
            <w:r>
              <w:rPr>
                <w:rFonts w:ascii="Times New Roman" w:hAnsi="Times New Roman"/>
                <w:sz w:val="18"/>
              </w:rPr>
              <w:t xml:space="preserve">0.4550 </w:t>
            </w:r>
          </w:p>
        </w:tc>
        <w:tc>
          <w:tcPr>
            <w:tcW w:w="1650"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2" w:name="TBL-1-4-1"/>
            <w:bookmarkStart w:id="53" w:name="TBL-1-4-"/>
            <w:bookmarkEnd w:id="52"/>
            <w:bookmarkEnd w:id="53"/>
            <w:r>
              <w:rPr>
                <w:rFonts w:ascii="Times New Roman" w:hAnsi="Times New Roman"/>
                <w:sz w:val="18"/>
              </w:rPr>
              <w:t xml:space="preserve">9.51e-113 </w:t>
            </w:r>
          </w:p>
        </w:tc>
      </w:tr>
      <w:tr>
        <w:trPr/>
        <w:tc>
          <w:tcPr>
            <w:tcW w:w="483"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r>
              <w:rPr>
                <w:rFonts w:ascii="Times New Roman" w:hAnsi="Times New Roman"/>
                <w:sz w:val="18"/>
              </w:rPr>
            </w:r>
            <w:bookmarkStart w:id="54" w:name="TBL-1-4-2"/>
            <w:bookmarkStart w:id="55" w:name="TBL-1-4-2"/>
            <w:bookmarkEnd w:id="55"/>
          </w:p>
        </w:tc>
        <w:tc>
          <w:tcPr>
            <w:tcW w:w="1692"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r>
              <w:rPr>
                <w:rFonts w:ascii="Times New Roman" w:hAnsi="Times New Roman"/>
                <w:sz w:val="18"/>
              </w:rPr>
              <w:t xml:space="preserve">TTGGGG </w:t>
            </w:r>
            <w:bookmarkStart w:id="56" w:name="TBL-1-4-3"/>
            <w:bookmarkEnd w:id="56"/>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7" w:name="TBL-1-4-4"/>
            <w:bookmarkEnd w:id="57"/>
            <w:r>
              <w:rPr>
                <w:rFonts w:ascii="Times New Roman" w:hAnsi="Times New Roman"/>
                <w:sz w:val="18"/>
              </w:rPr>
              <w:t xml:space="preserve">2.5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8" w:name="TBL-1-4-5"/>
            <w:bookmarkEnd w:id="58"/>
            <w:r>
              <w:rPr>
                <w:rFonts w:ascii="Times New Roman" w:hAnsi="Times New Roman"/>
                <w:sz w:val="18"/>
              </w:rPr>
              <w:t xml:space="preserve">3.4 </w:t>
            </w:r>
          </w:p>
        </w:tc>
        <w:tc>
          <w:tcPr>
            <w:tcW w:w="70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9" w:name="TBL-1-4-6"/>
            <w:bookmarkEnd w:id="59"/>
            <w:r>
              <w:rPr>
                <w:rFonts w:ascii="Times New Roman" w:hAnsi="Times New Roman"/>
                <w:sz w:val="18"/>
              </w:rPr>
              <w:t xml:space="preserve">2.8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60" w:name="TBL-1-4-7"/>
            <w:bookmarkEnd w:id="60"/>
            <w:r>
              <w:rPr>
                <w:rFonts w:ascii="Times New Roman" w:hAnsi="Times New Roman"/>
                <w:sz w:val="18"/>
              </w:rPr>
              <w:t xml:space="preserve">2.8 </w:t>
            </w:r>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61" w:name="TBL-1-4-8"/>
            <w:bookmarkEnd w:id="61"/>
            <w:r>
              <w:rPr>
                <w:rFonts w:ascii="Times New Roman" w:hAnsi="Times New Roman"/>
                <w:sz w:val="18"/>
              </w:rPr>
              <w:t xml:space="preserve">2.4 </w:t>
            </w:r>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62" w:name="TBL-1-4-9"/>
            <w:bookmarkEnd w:id="62"/>
            <w:r>
              <w:rPr>
                <w:rFonts w:ascii="Times New Roman" w:hAnsi="Times New Roman"/>
                <w:sz w:val="18"/>
              </w:rPr>
              <w:t xml:space="preserve">3.1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63" w:name="TBL-1-4-10"/>
            <w:bookmarkEnd w:id="63"/>
            <w:r>
              <w:rPr>
                <w:rFonts w:ascii="Times New Roman" w:hAnsi="Times New Roman"/>
                <w:sz w:val="18"/>
              </w:rPr>
              <w:t xml:space="preserve">6.6 </w:t>
            </w:r>
          </w:p>
        </w:tc>
        <w:tc>
          <w:tcPr>
            <w:tcW w:w="706"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64" w:name="TBL-1-4-11"/>
            <w:bookmarkEnd w:id="64"/>
            <w:r>
              <w:rPr>
                <w:rFonts w:ascii="Times New Roman" w:hAnsi="Times New Roman"/>
                <w:sz w:val="18"/>
              </w:rPr>
              <w:t xml:space="preserve">0.0158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65" w:name="TBL-1-4-12"/>
            <w:bookmarkEnd w:id="65"/>
            <w:r>
              <w:rPr>
                <w:rFonts w:ascii="Times New Roman" w:hAnsi="Times New Roman"/>
                <w:sz w:val="18"/>
              </w:rPr>
              <w:t xml:space="preserve">0.0229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66" w:name="TBL-1-4-13"/>
            <w:bookmarkEnd w:id="66"/>
            <w:r>
              <w:rPr>
                <w:rFonts w:ascii="Times New Roman" w:hAnsi="Times New Roman"/>
                <w:sz w:val="18"/>
              </w:rPr>
              <w:t xml:space="preserve">0.0175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67" w:name="TBL-1-4-14"/>
            <w:bookmarkEnd w:id="67"/>
            <w:r>
              <w:rPr>
                <w:rFonts w:ascii="Times New Roman" w:hAnsi="Times New Roman"/>
                <w:sz w:val="18"/>
              </w:rPr>
              <w:t xml:space="preserve">0.0179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68" w:name="TBL-1-4-15"/>
            <w:bookmarkEnd w:id="68"/>
            <w:r>
              <w:rPr>
                <w:rFonts w:ascii="Times New Roman" w:hAnsi="Times New Roman"/>
                <w:sz w:val="18"/>
              </w:rPr>
              <w:t xml:space="preserve">0.0155 </w:t>
            </w:r>
          </w:p>
        </w:tc>
        <w:tc>
          <w:tcPr>
            <w:tcW w:w="706"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69" w:name="TBL-1-4-16"/>
            <w:bookmarkEnd w:id="69"/>
            <w:r>
              <w:rPr>
                <w:rFonts w:ascii="Times New Roman" w:hAnsi="Times New Roman"/>
                <w:sz w:val="18"/>
              </w:rPr>
              <w:t xml:space="preserve">0.0197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70" w:name="TBL-1-4-17"/>
            <w:bookmarkEnd w:id="70"/>
            <w:r>
              <w:rPr>
                <w:rFonts w:ascii="Times New Roman" w:hAnsi="Times New Roman"/>
                <w:sz w:val="18"/>
              </w:rPr>
              <w:t xml:space="preserve">0.0434 </w:t>
            </w:r>
          </w:p>
        </w:tc>
        <w:tc>
          <w:tcPr>
            <w:tcW w:w="1650"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71" w:name="TBL-1-5-1"/>
            <w:bookmarkStart w:id="72" w:name="TBL-1-5-"/>
            <w:bookmarkEnd w:id="71"/>
            <w:bookmarkEnd w:id="72"/>
            <w:r>
              <w:rPr>
                <w:rFonts w:ascii="Times New Roman" w:hAnsi="Times New Roman"/>
                <w:sz w:val="18"/>
              </w:rPr>
              <w:t xml:space="preserve">4.04e-58 </w:t>
            </w:r>
          </w:p>
        </w:tc>
      </w:tr>
      <w:tr>
        <w:trPr/>
        <w:tc>
          <w:tcPr>
            <w:tcW w:w="483"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r>
              <w:rPr>
                <w:rFonts w:ascii="Times New Roman" w:hAnsi="Times New Roman"/>
                <w:sz w:val="18"/>
              </w:rPr>
            </w:r>
            <w:bookmarkStart w:id="73" w:name="TBL-1-5-2"/>
            <w:bookmarkStart w:id="74" w:name="TBL-1-5-2"/>
            <w:bookmarkEnd w:id="74"/>
          </w:p>
        </w:tc>
        <w:tc>
          <w:tcPr>
            <w:tcW w:w="1692"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r>
              <w:rPr>
                <w:rFonts w:ascii="Times New Roman" w:hAnsi="Times New Roman"/>
                <w:sz w:val="18"/>
              </w:rPr>
              <w:t xml:space="preserve">TTAGGGG </w:t>
            </w:r>
            <w:bookmarkStart w:id="75" w:name="TBL-1-5-3"/>
            <w:bookmarkEnd w:id="75"/>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76" w:name="TBL-1-5-4"/>
            <w:bookmarkEnd w:id="76"/>
            <w:r>
              <w:rPr>
                <w:rFonts w:ascii="Times New Roman" w:hAnsi="Times New Roman"/>
                <w:sz w:val="18"/>
              </w:rPr>
              <w:t xml:space="preserve">4.6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77" w:name="TBL-1-5-5"/>
            <w:bookmarkEnd w:id="77"/>
            <w:r>
              <w:rPr>
                <w:rFonts w:ascii="Times New Roman" w:hAnsi="Times New Roman"/>
                <w:sz w:val="18"/>
              </w:rPr>
              <w:t xml:space="preserve">4.8 </w:t>
            </w:r>
          </w:p>
        </w:tc>
        <w:tc>
          <w:tcPr>
            <w:tcW w:w="70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78" w:name="TBL-1-5-6"/>
            <w:bookmarkEnd w:id="78"/>
            <w:r>
              <w:rPr>
                <w:rFonts w:ascii="Times New Roman" w:hAnsi="Times New Roman"/>
                <w:sz w:val="18"/>
              </w:rPr>
              <w:t xml:space="preserve">7.2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79" w:name="TBL-1-5-7"/>
            <w:bookmarkEnd w:id="79"/>
            <w:r>
              <w:rPr>
                <w:rFonts w:ascii="Times New Roman" w:hAnsi="Times New Roman"/>
                <w:sz w:val="18"/>
              </w:rPr>
              <w:t xml:space="preserve">6.0 </w:t>
            </w:r>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80" w:name="TBL-1-5-8"/>
            <w:bookmarkEnd w:id="80"/>
            <w:r>
              <w:rPr>
                <w:rFonts w:ascii="Times New Roman" w:hAnsi="Times New Roman"/>
                <w:sz w:val="18"/>
              </w:rPr>
              <w:t xml:space="preserve">5.1 </w:t>
            </w:r>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81" w:name="TBL-1-5-9"/>
            <w:bookmarkEnd w:id="81"/>
            <w:r>
              <w:rPr>
                <w:rFonts w:ascii="Times New Roman" w:hAnsi="Times New Roman"/>
                <w:sz w:val="18"/>
              </w:rPr>
              <w:t xml:space="preserve">7.6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82" w:name="TBL-1-5-10"/>
            <w:bookmarkEnd w:id="82"/>
            <w:r>
              <w:rPr>
                <w:rFonts w:ascii="Times New Roman" w:hAnsi="Times New Roman"/>
                <w:sz w:val="18"/>
              </w:rPr>
              <w:t xml:space="preserve">9.0 </w:t>
            </w:r>
          </w:p>
        </w:tc>
        <w:tc>
          <w:tcPr>
            <w:tcW w:w="706"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83" w:name="TBL-1-5-11"/>
            <w:bookmarkEnd w:id="83"/>
            <w:r>
              <w:rPr>
                <w:rFonts w:ascii="Times New Roman" w:hAnsi="Times New Roman"/>
                <w:sz w:val="18"/>
              </w:rPr>
              <w:t xml:space="preserve">0.0152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84" w:name="TBL-1-5-12"/>
            <w:bookmarkEnd w:id="84"/>
            <w:r>
              <w:rPr>
                <w:rFonts w:ascii="Times New Roman" w:hAnsi="Times New Roman"/>
                <w:sz w:val="18"/>
              </w:rPr>
              <w:t xml:space="preserve">0.0166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85" w:name="TBL-1-5-13"/>
            <w:bookmarkEnd w:id="85"/>
            <w:r>
              <w:rPr>
                <w:rFonts w:ascii="Times New Roman" w:hAnsi="Times New Roman"/>
                <w:sz w:val="18"/>
              </w:rPr>
              <w:t xml:space="preserve">0.0200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86" w:name="TBL-1-5-14"/>
            <w:bookmarkEnd w:id="86"/>
            <w:r>
              <w:rPr>
                <w:rFonts w:ascii="Times New Roman" w:hAnsi="Times New Roman"/>
                <w:sz w:val="18"/>
              </w:rPr>
              <w:t xml:space="preserve">0.0163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87" w:name="TBL-1-5-15"/>
            <w:bookmarkEnd w:id="87"/>
            <w:r>
              <w:rPr>
                <w:rFonts w:ascii="Times New Roman" w:hAnsi="Times New Roman"/>
                <w:sz w:val="18"/>
              </w:rPr>
              <w:t xml:space="preserve">0.0161 </w:t>
            </w:r>
          </w:p>
        </w:tc>
        <w:tc>
          <w:tcPr>
            <w:tcW w:w="706"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88" w:name="TBL-1-5-16"/>
            <w:bookmarkEnd w:id="88"/>
            <w:r>
              <w:rPr>
                <w:rFonts w:ascii="Times New Roman" w:hAnsi="Times New Roman"/>
                <w:sz w:val="18"/>
              </w:rPr>
              <w:t xml:space="preserve">0.0232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89" w:name="TBL-1-5-17"/>
            <w:bookmarkEnd w:id="89"/>
            <w:r>
              <w:rPr>
                <w:rFonts w:ascii="Times New Roman" w:hAnsi="Times New Roman"/>
                <w:sz w:val="18"/>
              </w:rPr>
              <w:t xml:space="preserve">0.0279 </w:t>
            </w:r>
          </w:p>
        </w:tc>
        <w:tc>
          <w:tcPr>
            <w:tcW w:w="1650"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90" w:name="TBL-1-6-1"/>
            <w:bookmarkStart w:id="91" w:name="TBL-1-6-"/>
            <w:bookmarkEnd w:id="90"/>
            <w:bookmarkEnd w:id="91"/>
            <w:r>
              <w:rPr>
                <w:rFonts w:ascii="Times New Roman" w:hAnsi="Times New Roman"/>
                <w:sz w:val="18"/>
              </w:rPr>
              <w:t>4.22e-110</w:t>
            </w:r>
          </w:p>
        </w:tc>
      </w:tr>
      <w:tr>
        <w:trPr/>
        <w:tc>
          <w:tcPr>
            <w:tcW w:w="483"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r>
              <w:rPr>
                <w:rFonts w:ascii="Times New Roman" w:hAnsi="Times New Roman"/>
                <w:sz w:val="18"/>
              </w:rPr>
            </w:r>
            <w:bookmarkStart w:id="92" w:name="TBL-1-6-2"/>
            <w:bookmarkStart w:id="93" w:name="TBL-1-6-2"/>
            <w:bookmarkEnd w:id="93"/>
          </w:p>
        </w:tc>
        <w:tc>
          <w:tcPr>
            <w:tcW w:w="1692"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r>
              <w:rPr>
                <w:rFonts w:ascii="Times New Roman" w:hAnsi="Times New Roman"/>
                <w:sz w:val="18"/>
              </w:rPr>
              <w:t xml:space="preserve">TGAGGG </w:t>
            </w:r>
            <w:bookmarkStart w:id="94" w:name="TBL-1-6-3"/>
            <w:bookmarkEnd w:id="94"/>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95" w:name="TBL-1-6-4"/>
            <w:bookmarkEnd w:id="95"/>
            <w:r>
              <w:rPr>
                <w:rFonts w:ascii="Times New Roman" w:hAnsi="Times New Roman"/>
                <w:sz w:val="18"/>
              </w:rPr>
              <w:t xml:space="preserve">1.9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96" w:name="TBL-1-6-5"/>
            <w:bookmarkEnd w:id="96"/>
            <w:r>
              <w:rPr>
                <w:rFonts w:ascii="Times New Roman" w:hAnsi="Times New Roman"/>
                <w:sz w:val="18"/>
              </w:rPr>
              <w:t xml:space="preserve">2.5 </w:t>
            </w:r>
          </w:p>
        </w:tc>
        <w:tc>
          <w:tcPr>
            <w:tcW w:w="70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97" w:name="TBL-1-6-6"/>
            <w:bookmarkEnd w:id="97"/>
            <w:r>
              <w:rPr>
                <w:rFonts w:ascii="Times New Roman" w:hAnsi="Times New Roman"/>
                <w:sz w:val="18"/>
              </w:rPr>
              <w:t xml:space="preserve">1.7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98" w:name="TBL-1-6-7"/>
            <w:bookmarkEnd w:id="98"/>
            <w:r>
              <w:rPr>
                <w:rFonts w:ascii="Times New Roman" w:hAnsi="Times New Roman"/>
                <w:sz w:val="18"/>
              </w:rPr>
              <w:t xml:space="preserve">2.0 </w:t>
            </w:r>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99" w:name="TBL-1-6-8"/>
            <w:bookmarkEnd w:id="99"/>
            <w:r>
              <w:rPr>
                <w:rFonts w:ascii="Times New Roman" w:hAnsi="Times New Roman"/>
                <w:sz w:val="18"/>
              </w:rPr>
              <w:t xml:space="preserve">3.6 </w:t>
            </w:r>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100" w:name="TBL-1-6-9"/>
            <w:bookmarkEnd w:id="100"/>
            <w:r>
              <w:rPr>
                <w:rFonts w:ascii="Times New Roman" w:hAnsi="Times New Roman"/>
                <w:sz w:val="18"/>
              </w:rPr>
              <w:t xml:space="preserve">2.9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101" w:name="TBL-1-6-10"/>
            <w:bookmarkEnd w:id="101"/>
            <w:r>
              <w:rPr>
                <w:rFonts w:ascii="Times New Roman" w:hAnsi="Times New Roman"/>
                <w:sz w:val="18"/>
              </w:rPr>
              <w:t xml:space="preserve">4.1 </w:t>
            </w:r>
          </w:p>
        </w:tc>
        <w:tc>
          <w:tcPr>
            <w:tcW w:w="706"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102" w:name="TBL-1-6-11"/>
            <w:bookmarkEnd w:id="102"/>
            <w:r>
              <w:rPr>
                <w:rFonts w:ascii="Times New Roman" w:hAnsi="Times New Roman"/>
                <w:sz w:val="18"/>
              </w:rPr>
              <w:t xml:space="preserve">0.0128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103" w:name="TBL-1-6-12"/>
            <w:bookmarkEnd w:id="103"/>
            <w:r>
              <w:rPr>
                <w:rFonts w:ascii="Times New Roman" w:hAnsi="Times New Roman"/>
                <w:sz w:val="18"/>
              </w:rPr>
              <w:t xml:space="preserve">0.0162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104" w:name="TBL-1-6-13"/>
            <w:bookmarkEnd w:id="104"/>
            <w:r>
              <w:rPr>
                <w:rFonts w:ascii="Times New Roman" w:hAnsi="Times New Roman"/>
                <w:sz w:val="18"/>
              </w:rPr>
              <w:t xml:space="preserve">0.0102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105" w:name="TBL-1-6-14"/>
            <w:bookmarkEnd w:id="105"/>
            <w:r>
              <w:rPr>
                <w:rFonts w:ascii="Times New Roman" w:hAnsi="Times New Roman"/>
                <w:sz w:val="18"/>
              </w:rPr>
              <w:t xml:space="preserve">0.0129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106" w:name="TBL-1-6-15"/>
            <w:bookmarkEnd w:id="106"/>
            <w:r>
              <w:rPr>
                <w:rFonts w:ascii="Times New Roman" w:hAnsi="Times New Roman"/>
                <w:sz w:val="18"/>
              </w:rPr>
              <w:t xml:space="preserve">0.0230 </w:t>
            </w:r>
          </w:p>
        </w:tc>
        <w:tc>
          <w:tcPr>
            <w:tcW w:w="706"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107" w:name="TBL-1-6-16"/>
            <w:bookmarkEnd w:id="107"/>
            <w:r>
              <w:rPr>
                <w:rFonts w:ascii="Times New Roman" w:hAnsi="Times New Roman"/>
                <w:sz w:val="18"/>
              </w:rPr>
              <w:t xml:space="preserve">0.0184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108" w:name="TBL-1-6-17"/>
            <w:bookmarkEnd w:id="108"/>
            <w:r>
              <w:rPr>
                <w:rFonts w:ascii="Times New Roman" w:hAnsi="Times New Roman"/>
                <w:sz w:val="18"/>
              </w:rPr>
              <w:t xml:space="preserve">0.0265 </w:t>
            </w:r>
          </w:p>
        </w:tc>
        <w:tc>
          <w:tcPr>
            <w:tcW w:w="1650"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109" w:name="TBL-1-7-"/>
            <w:bookmarkStart w:id="110" w:name="TBL-1-7-1"/>
            <w:bookmarkEnd w:id="109"/>
            <w:bookmarkEnd w:id="110"/>
            <w:r>
              <w:rPr>
                <w:rFonts w:ascii="Times New Roman" w:hAnsi="Times New Roman"/>
                <w:sz w:val="18"/>
              </w:rPr>
              <w:t xml:space="preserve">1.15e-47 </w:t>
            </w:r>
          </w:p>
        </w:tc>
      </w:tr>
      <w:tr>
        <w:trPr/>
        <w:tc>
          <w:tcPr>
            <w:tcW w:w="483"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r>
              <w:rPr>
                <w:rFonts w:ascii="Times New Roman" w:hAnsi="Times New Roman"/>
                <w:sz w:val="18"/>
              </w:rPr>
            </w:r>
            <w:bookmarkStart w:id="111" w:name="TBL-1-7-2"/>
            <w:bookmarkStart w:id="112" w:name="TBL-1-7-2"/>
            <w:bookmarkEnd w:id="112"/>
          </w:p>
        </w:tc>
        <w:tc>
          <w:tcPr>
            <w:tcW w:w="1692"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r>
              <w:rPr>
                <w:rFonts w:ascii="Times New Roman" w:hAnsi="Times New Roman"/>
                <w:sz w:val="18"/>
              </w:rPr>
              <w:t xml:space="preserve">TTCGGG </w:t>
            </w:r>
            <w:bookmarkStart w:id="113" w:name="TBL-1-7-3"/>
            <w:bookmarkEnd w:id="113"/>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114" w:name="TBL-1-7-4"/>
            <w:bookmarkEnd w:id="114"/>
            <w:r>
              <w:rPr>
                <w:rFonts w:ascii="Times New Roman" w:hAnsi="Times New Roman"/>
                <w:sz w:val="18"/>
              </w:rPr>
              <w:t xml:space="preserve">1.2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115" w:name="TBL-1-7-5"/>
            <w:bookmarkEnd w:id="115"/>
            <w:r>
              <w:rPr>
                <w:rFonts w:ascii="Times New Roman" w:hAnsi="Times New Roman"/>
                <w:sz w:val="18"/>
              </w:rPr>
              <w:t xml:space="preserve">0.5 </w:t>
            </w:r>
          </w:p>
        </w:tc>
        <w:tc>
          <w:tcPr>
            <w:tcW w:w="70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116" w:name="TBL-1-7-6"/>
            <w:bookmarkEnd w:id="116"/>
            <w:r>
              <w:rPr>
                <w:rFonts w:ascii="Times New Roman" w:hAnsi="Times New Roman"/>
                <w:sz w:val="18"/>
              </w:rPr>
              <w:t xml:space="preserve">0.7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117" w:name="TBL-1-7-7"/>
            <w:bookmarkEnd w:id="117"/>
            <w:r>
              <w:rPr>
                <w:rFonts w:ascii="Times New Roman" w:hAnsi="Times New Roman"/>
                <w:sz w:val="18"/>
              </w:rPr>
              <w:t xml:space="preserve">0.4 </w:t>
            </w:r>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118" w:name="TBL-1-7-8"/>
            <w:bookmarkEnd w:id="118"/>
            <w:r>
              <w:rPr>
                <w:rFonts w:ascii="Times New Roman" w:hAnsi="Times New Roman"/>
                <w:sz w:val="18"/>
              </w:rPr>
              <w:t xml:space="preserve">1.4 </w:t>
            </w:r>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119" w:name="TBL-1-7-9"/>
            <w:bookmarkEnd w:id="119"/>
            <w:r>
              <w:rPr>
                <w:rFonts w:ascii="Times New Roman" w:hAnsi="Times New Roman"/>
                <w:sz w:val="18"/>
              </w:rPr>
              <w:t xml:space="preserve">1.1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120" w:name="TBL-1-7-10"/>
            <w:bookmarkEnd w:id="120"/>
            <w:r>
              <w:rPr>
                <w:rFonts w:ascii="Times New Roman" w:hAnsi="Times New Roman"/>
                <w:sz w:val="18"/>
              </w:rPr>
              <w:t xml:space="preserve">2.5 </w:t>
            </w:r>
          </w:p>
        </w:tc>
        <w:tc>
          <w:tcPr>
            <w:tcW w:w="706"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121" w:name="TBL-1-7-11"/>
            <w:bookmarkEnd w:id="121"/>
            <w:r>
              <w:rPr>
                <w:rFonts w:ascii="Times New Roman" w:hAnsi="Times New Roman"/>
                <w:sz w:val="18"/>
              </w:rPr>
              <w:t xml:space="preserve">0.0080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122" w:name="TBL-1-7-12"/>
            <w:bookmarkEnd w:id="122"/>
            <w:r>
              <w:rPr>
                <w:rFonts w:ascii="Times New Roman" w:hAnsi="Times New Roman"/>
                <w:sz w:val="18"/>
              </w:rPr>
              <w:t xml:space="preserve">0.0034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123" w:name="TBL-1-7-13"/>
            <w:bookmarkEnd w:id="123"/>
            <w:r>
              <w:rPr>
                <w:rFonts w:ascii="Times New Roman" w:hAnsi="Times New Roman"/>
                <w:sz w:val="18"/>
              </w:rPr>
              <w:t xml:space="preserve">0.0043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124" w:name="TBL-1-7-14"/>
            <w:bookmarkEnd w:id="124"/>
            <w:r>
              <w:rPr>
                <w:rFonts w:ascii="Times New Roman" w:hAnsi="Times New Roman"/>
                <w:sz w:val="18"/>
              </w:rPr>
              <w:t xml:space="preserve">0.0025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125" w:name="TBL-1-7-15"/>
            <w:bookmarkEnd w:id="125"/>
            <w:r>
              <w:rPr>
                <w:rFonts w:ascii="Times New Roman" w:hAnsi="Times New Roman"/>
                <w:sz w:val="18"/>
              </w:rPr>
              <w:t xml:space="preserve">0.0095 </w:t>
            </w:r>
          </w:p>
        </w:tc>
        <w:tc>
          <w:tcPr>
            <w:tcW w:w="706"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126" w:name="TBL-1-7-16"/>
            <w:bookmarkEnd w:id="126"/>
            <w:r>
              <w:rPr>
                <w:rFonts w:ascii="Times New Roman" w:hAnsi="Times New Roman"/>
                <w:sz w:val="18"/>
              </w:rPr>
              <w:t xml:space="preserve">0.0077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127" w:name="TBL-1-7-17"/>
            <w:bookmarkEnd w:id="127"/>
            <w:r>
              <w:rPr>
                <w:rFonts w:ascii="Times New Roman" w:hAnsi="Times New Roman"/>
                <w:sz w:val="18"/>
              </w:rPr>
              <w:t xml:space="preserve">0.0168 </w:t>
            </w:r>
          </w:p>
        </w:tc>
        <w:tc>
          <w:tcPr>
            <w:tcW w:w="1650"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128" w:name="TBL-1-8-1"/>
            <w:bookmarkStart w:id="129" w:name="TBL-1-8-"/>
            <w:bookmarkEnd w:id="128"/>
            <w:bookmarkEnd w:id="129"/>
            <w:r>
              <w:rPr>
                <w:rFonts w:ascii="Times New Roman" w:hAnsi="Times New Roman"/>
                <w:sz w:val="18"/>
              </w:rPr>
              <w:t>7.68e-46</w:t>
            </w:r>
          </w:p>
        </w:tc>
      </w:tr>
      <w:tr>
        <w:trPr/>
        <w:tc>
          <w:tcPr>
            <w:tcW w:w="483"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r>
              <w:rPr>
                <w:rFonts w:ascii="Times New Roman" w:hAnsi="Times New Roman"/>
                <w:sz w:val="18"/>
              </w:rPr>
            </w:r>
            <w:bookmarkStart w:id="130" w:name="TBL-1-8-2"/>
            <w:bookmarkStart w:id="131" w:name="TBL-1-8-2"/>
            <w:bookmarkEnd w:id="131"/>
          </w:p>
        </w:tc>
        <w:tc>
          <w:tcPr>
            <w:tcW w:w="1692"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r>
              <w:rPr>
                <w:rFonts w:ascii="Times New Roman" w:hAnsi="Times New Roman"/>
                <w:sz w:val="18"/>
              </w:rPr>
              <w:t>TTAGGGTTAGGGG</w:t>
            </w:r>
            <w:bookmarkStart w:id="132" w:name="TBL-1-8-3"/>
            <w:bookmarkEnd w:id="132"/>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133" w:name="TBL-1-8-4"/>
            <w:bookmarkEnd w:id="133"/>
            <w:r>
              <w:rPr>
                <w:rFonts w:ascii="Times New Roman" w:hAnsi="Times New Roman"/>
                <w:sz w:val="18"/>
              </w:rPr>
              <w:t xml:space="preserve">3.0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134" w:name="TBL-1-8-5"/>
            <w:bookmarkEnd w:id="134"/>
            <w:r>
              <w:rPr>
                <w:rFonts w:ascii="Times New Roman" w:hAnsi="Times New Roman"/>
                <w:sz w:val="18"/>
              </w:rPr>
              <w:t xml:space="preserve">3.3 </w:t>
            </w:r>
          </w:p>
        </w:tc>
        <w:tc>
          <w:tcPr>
            <w:tcW w:w="70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135" w:name="TBL-1-8-6"/>
            <w:bookmarkEnd w:id="135"/>
            <w:r>
              <w:rPr>
                <w:rFonts w:ascii="Times New Roman" w:hAnsi="Times New Roman"/>
                <w:sz w:val="18"/>
              </w:rPr>
              <w:t xml:space="preserve">6.3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136" w:name="TBL-1-8-7"/>
            <w:bookmarkEnd w:id="136"/>
            <w:r>
              <w:rPr>
                <w:rFonts w:ascii="Times New Roman" w:hAnsi="Times New Roman"/>
                <w:sz w:val="18"/>
              </w:rPr>
              <w:t xml:space="preserve">5.4 </w:t>
            </w:r>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137" w:name="TBL-1-8-8"/>
            <w:bookmarkEnd w:id="137"/>
            <w:r>
              <w:rPr>
                <w:rFonts w:ascii="Times New Roman" w:hAnsi="Times New Roman"/>
                <w:sz w:val="18"/>
              </w:rPr>
              <w:t xml:space="preserve">3.7 </w:t>
            </w:r>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138" w:name="TBL-1-8-9"/>
            <w:bookmarkEnd w:id="138"/>
            <w:r>
              <w:rPr>
                <w:rFonts w:ascii="Times New Roman" w:hAnsi="Times New Roman"/>
                <w:sz w:val="18"/>
              </w:rPr>
              <w:t xml:space="preserve">6.0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139" w:name="TBL-1-8-10"/>
            <w:bookmarkEnd w:id="139"/>
            <w:r>
              <w:rPr>
                <w:rFonts w:ascii="Times New Roman" w:hAnsi="Times New Roman"/>
                <w:sz w:val="18"/>
              </w:rPr>
              <w:t xml:space="preserve">6.5 </w:t>
            </w:r>
          </w:p>
        </w:tc>
        <w:tc>
          <w:tcPr>
            <w:tcW w:w="706"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140" w:name="TBL-1-8-11"/>
            <w:bookmarkEnd w:id="140"/>
            <w:r>
              <w:rPr>
                <w:rFonts w:ascii="Times New Roman" w:hAnsi="Times New Roman"/>
                <w:sz w:val="18"/>
              </w:rPr>
              <w:t xml:space="preserve">0.0043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141" w:name="TBL-1-8-12"/>
            <w:bookmarkEnd w:id="141"/>
            <w:r>
              <w:rPr>
                <w:rFonts w:ascii="Times New Roman" w:hAnsi="Times New Roman"/>
                <w:sz w:val="18"/>
              </w:rPr>
              <w:t xml:space="preserve">0.0050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142" w:name="TBL-1-8-13"/>
            <w:bookmarkEnd w:id="142"/>
            <w:r>
              <w:rPr>
                <w:rFonts w:ascii="Times New Roman" w:hAnsi="Times New Roman"/>
                <w:sz w:val="18"/>
              </w:rPr>
              <w:t xml:space="preserve">0.0090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143" w:name="TBL-1-8-14"/>
            <w:bookmarkEnd w:id="143"/>
            <w:r>
              <w:rPr>
                <w:rFonts w:ascii="Times New Roman" w:hAnsi="Times New Roman"/>
                <w:sz w:val="18"/>
              </w:rPr>
              <w:t xml:space="preserve">0.0073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144" w:name="TBL-1-8-15"/>
            <w:bookmarkEnd w:id="144"/>
            <w:r>
              <w:rPr>
                <w:rFonts w:ascii="Times New Roman" w:hAnsi="Times New Roman"/>
                <w:sz w:val="18"/>
              </w:rPr>
              <w:t xml:space="preserve">0.0053 </w:t>
            </w:r>
          </w:p>
        </w:tc>
        <w:tc>
          <w:tcPr>
            <w:tcW w:w="706"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145" w:name="TBL-1-8-16"/>
            <w:bookmarkEnd w:id="145"/>
            <w:r>
              <w:rPr>
                <w:rFonts w:ascii="Times New Roman" w:hAnsi="Times New Roman"/>
                <w:sz w:val="18"/>
              </w:rPr>
              <w:t xml:space="preserve">0.0083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146" w:name="TBL-1-8-17"/>
            <w:bookmarkEnd w:id="146"/>
            <w:r>
              <w:rPr>
                <w:rFonts w:ascii="Times New Roman" w:hAnsi="Times New Roman"/>
                <w:sz w:val="18"/>
              </w:rPr>
              <w:t xml:space="preserve">0.0092 </w:t>
            </w:r>
          </w:p>
        </w:tc>
        <w:tc>
          <w:tcPr>
            <w:tcW w:w="1650"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147" w:name="TBL-1-9-1"/>
            <w:bookmarkStart w:id="148" w:name="TBL-1-9-"/>
            <w:bookmarkEnd w:id="147"/>
            <w:bookmarkEnd w:id="148"/>
            <w:r>
              <w:rPr>
                <w:rFonts w:ascii="Times New Roman" w:hAnsi="Times New Roman"/>
                <w:sz w:val="18"/>
              </w:rPr>
              <w:t xml:space="preserve">2.76e-102 </w:t>
            </w:r>
          </w:p>
        </w:tc>
      </w:tr>
      <w:tr>
        <w:trPr/>
        <w:tc>
          <w:tcPr>
            <w:tcW w:w="483"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r>
              <w:rPr>
                <w:rFonts w:ascii="Times New Roman" w:hAnsi="Times New Roman"/>
                <w:sz w:val="18"/>
              </w:rPr>
            </w:r>
            <w:bookmarkStart w:id="149" w:name="TBL-1-9-2"/>
            <w:bookmarkStart w:id="150" w:name="TBL-1-9-2"/>
            <w:bookmarkEnd w:id="150"/>
          </w:p>
        </w:tc>
        <w:tc>
          <w:tcPr>
            <w:tcW w:w="1692"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r>
              <w:rPr>
                <w:rFonts w:ascii="Times New Roman" w:hAnsi="Times New Roman"/>
                <w:sz w:val="18"/>
              </w:rPr>
              <w:t xml:space="preserve">TCAGGG </w:t>
            </w:r>
            <w:bookmarkStart w:id="151" w:name="TBL-1-9-3"/>
            <w:bookmarkEnd w:id="151"/>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152" w:name="TBL-1-9-4"/>
            <w:bookmarkEnd w:id="152"/>
            <w:r>
              <w:rPr>
                <w:rFonts w:ascii="Times New Roman" w:hAnsi="Times New Roman"/>
                <w:sz w:val="18"/>
              </w:rPr>
              <w:t xml:space="preserve">0.9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153" w:name="TBL-1-9-5"/>
            <w:bookmarkEnd w:id="153"/>
            <w:r>
              <w:rPr>
                <w:rFonts w:ascii="Times New Roman" w:hAnsi="Times New Roman"/>
                <w:sz w:val="18"/>
              </w:rPr>
              <w:t xml:space="preserve">0.7 </w:t>
            </w:r>
          </w:p>
        </w:tc>
        <w:tc>
          <w:tcPr>
            <w:tcW w:w="70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154" w:name="TBL-1-9-6"/>
            <w:bookmarkEnd w:id="154"/>
            <w:r>
              <w:rPr>
                <w:rFonts w:ascii="Times New Roman" w:hAnsi="Times New Roman"/>
                <w:sz w:val="18"/>
              </w:rPr>
              <w:t xml:space="preserve">1.1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155" w:name="TBL-1-9-7"/>
            <w:bookmarkEnd w:id="155"/>
            <w:r>
              <w:rPr>
                <w:rFonts w:ascii="Times New Roman" w:hAnsi="Times New Roman"/>
                <w:sz w:val="18"/>
              </w:rPr>
              <w:t xml:space="preserve">1.0 </w:t>
            </w:r>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156" w:name="TBL-1-9-8"/>
            <w:bookmarkEnd w:id="156"/>
            <w:r>
              <w:rPr>
                <w:rFonts w:ascii="Times New Roman" w:hAnsi="Times New Roman"/>
                <w:sz w:val="18"/>
              </w:rPr>
              <w:t xml:space="preserve">1.1 </w:t>
            </w:r>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157" w:name="TBL-1-9-9"/>
            <w:bookmarkEnd w:id="157"/>
            <w:r>
              <w:rPr>
                <w:rFonts w:ascii="Times New Roman" w:hAnsi="Times New Roman"/>
                <w:sz w:val="18"/>
              </w:rPr>
              <w:t xml:space="preserve">0.8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158" w:name="TBL-1-9-10"/>
            <w:bookmarkEnd w:id="158"/>
            <w:r>
              <w:rPr>
                <w:rFonts w:ascii="Times New Roman" w:hAnsi="Times New Roman"/>
                <w:sz w:val="18"/>
              </w:rPr>
              <w:t xml:space="preserve">1.4 </w:t>
            </w:r>
          </w:p>
        </w:tc>
        <w:tc>
          <w:tcPr>
            <w:tcW w:w="706"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159" w:name="TBL-1-9-11"/>
            <w:bookmarkEnd w:id="159"/>
            <w:r>
              <w:rPr>
                <w:rFonts w:ascii="Times New Roman" w:hAnsi="Times New Roman"/>
                <w:sz w:val="18"/>
              </w:rPr>
              <w:t xml:space="preserve">0.0065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160" w:name="TBL-1-9-12"/>
            <w:bookmarkEnd w:id="160"/>
            <w:r>
              <w:rPr>
                <w:rFonts w:ascii="Times New Roman" w:hAnsi="Times New Roman"/>
                <w:sz w:val="18"/>
              </w:rPr>
              <w:t xml:space="preserve">0.0044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161" w:name="TBL-1-9-13"/>
            <w:bookmarkEnd w:id="161"/>
            <w:r>
              <w:rPr>
                <w:rFonts w:ascii="Times New Roman" w:hAnsi="Times New Roman"/>
                <w:sz w:val="18"/>
              </w:rPr>
              <w:t xml:space="preserve">0.0078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162" w:name="TBL-1-9-14"/>
            <w:bookmarkEnd w:id="162"/>
            <w:r>
              <w:rPr>
                <w:rFonts w:ascii="Times New Roman" w:hAnsi="Times New Roman"/>
                <w:sz w:val="18"/>
              </w:rPr>
              <w:t xml:space="preserve">0.0069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163" w:name="TBL-1-9-15"/>
            <w:bookmarkEnd w:id="163"/>
            <w:r>
              <w:rPr>
                <w:rFonts w:ascii="Times New Roman" w:hAnsi="Times New Roman"/>
                <w:sz w:val="18"/>
              </w:rPr>
              <w:t xml:space="preserve">0.0082 </w:t>
            </w:r>
          </w:p>
        </w:tc>
        <w:tc>
          <w:tcPr>
            <w:tcW w:w="706"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164" w:name="TBL-1-9-16"/>
            <w:bookmarkEnd w:id="164"/>
            <w:r>
              <w:rPr>
                <w:rFonts w:ascii="Times New Roman" w:hAnsi="Times New Roman"/>
                <w:sz w:val="18"/>
              </w:rPr>
              <w:t xml:space="preserve">0.0058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165" w:name="TBL-1-9-17"/>
            <w:bookmarkEnd w:id="165"/>
            <w:r>
              <w:rPr>
                <w:rFonts w:ascii="Times New Roman" w:hAnsi="Times New Roman"/>
                <w:sz w:val="18"/>
              </w:rPr>
              <w:t xml:space="preserve">0.0087 </w:t>
            </w:r>
          </w:p>
        </w:tc>
        <w:tc>
          <w:tcPr>
            <w:tcW w:w="1650"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166" w:name="TBL-1-10-"/>
            <w:bookmarkStart w:id="167" w:name="TBL-1-10-1"/>
            <w:bookmarkEnd w:id="166"/>
            <w:bookmarkEnd w:id="167"/>
            <w:r>
              <w:rPr>
                <w:rFonts w:ascii="Times New Roman" w:hAnsi="Times New Roman"/>
                <w:sz w:val="18"/>
              </w:rPr>
              <w:t>1.22e-24</w:t>
            </w:r>
          </w:p>
        </w:tc>
      </w:tr>
      <w:tr>
        <w:trPr/>
        <w:tc>
          <w:tcPr>
            <w:tcW w:w="483"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r>
              <w:rPr>
                <w:rFonts w:ascii="Times New Roman" w:hAnsi="Times New Roman"/>
                <w:sz w:val="18"/>
              </w:rPr>
            </w:r>
            <w:bookmarkStart w:id="168" w:name="TBL-1-10-2"/>
            <w:bookmarkStart w:id="169" w:name="TBL-1-10-2"/>
            <w:bookmarkEnd w:id="169"/>
          </w:p>
        </w:tc>
        <w:tc>
          <w:tcPr>
            <w:tcW w:w="1692"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r>
              <w:rPr>
                <w:rFonts w:ascii="Times New Roman" w:hAnsi="Times New Roman"/>
                <w:sz w:val="18"/>
              </w:rPr>
              <w:t xml:space="preserve">TTAGG </w:t>
            </w:r>
            <w:bookmarkStart w:id="170" w:name="TBL-1-10-3"/>
            <w:bookmarkEnd w:id="170"/>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171" w:name="TBL-1-10-4"/>
            <w:bookmarkEnd w:id="171"/>
            <w:r>
              <w:rPr>
                <w:rFonts w:ascii="Times New Roman" w:hAnsi="Times New Roman"/>
                <w:sz w:val="18"/>
              </w:rPr>
              <w:t xml:space="preserve">1.8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172" w:name="TBL-1-10-5"/>
            <w:bookmarkEnd w:id="172"/>
            <w:r>
              <w:rPr>
                <w:rFonts w:ascii="Times New Roman" w:hAnsi="Times New Roman"/>
                <w:sz w:val="18"/>
              </w:rPr>
              <w:t xml:space="preserve">1.6 </w:t>
            </w:r>
          </w:p>
        </w:tc>
        <w:tc>
          <w:tcPr>
            <w:tcW w:w="70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173" w:name="TBL-1-10-6"/>
            <w:bookmarkEnd w:id="173"/>
            <w:r>
              <w:rPr>
                <w:rFonts w:ascii="Times New Roman" w:hAnsi="Times New Roman"/>
                <w:sz w:val="18"/>
              </w:rPr>
              <w:t xml:space="preserve">3.4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174" w:name="TBL-1-10-7"/>
            <w:bookmarkEnd w:id="174"/>
            <w:r>
              <w:rPr>
                <w:rFonts w:ascii="Times New Roman" w:hAnsi="Times New Roman"/>
                <w:sz w:val="18"/>
              </w:rPr>
              <w:t xml:space="preserve">4.2 </w:t>
            </w:r>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175" w:name="TBL-1-10-8"/>
            <w:bookmarkEnd w:id="175"/>
            <w:r>
              <w:rPr>
                <w:rFonts w:ascii="Times New Roman" w:hAnsi="Times New Roman"/>
                <w:sz w:val="18"/>
              </w:rPr>
              <w:t xml:space="preserve">2.0 </w:t>
            </w:r>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176" w:name="TBL-1-10-9"/>
            <w:bookmarkEnd w:id="176"/>
            <w:r>
              <w:rPr>
                <w:rFonts w:ascii="Times New Roman" w:hAnsi="Times New Roman"/>
                <w:sz w:val="18"/>
              </w:rPr>
              <w:t xml:space="preserve">3.2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177" w:name="TBL-1-10-10"/>
            <w:bookmarkEnd w:id="177"/>
            <w:r>
              <w:rPr>
                <w:rFonts w:ascii="Times New Roman" w:hAnsi="Times New Roman"/>
                <w:sz w:val="18"/>
              </w:rPr>
              <w:t xml:space="preserve">1.9 </w:t>
            </w:r>
          </w:p>
        </w:tc>
        <w:tc>
          <w:tcPr>
            <w:tcW w:w="706"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178" w:name="TBL-1-10-11"/>
            <w:bookmarkEnd w:id="178"/>
            <w:r>
              <w:rPr>
                <w:rFonts w:ascii="Times New Roman" w:hAnsi="Times New Roman"/>
                <w:sz w:val="18"/>
              </w:rPr>
              <w:t xml:space="preserve">0.0048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179" w:name="TBL-1-10-12"/>
            <w:bookmarkEnd w:id="179"/>
            <w:r>
              <w:rPr>
                <w:rFonts w:ascii="Times New Roman" w:hAnsi="Times New Roman"/>
                <w:sz w:val="18"/>
              </w:rPr>
              <w:t xml:space="preserve">0.0041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180" w:name="TBL-1-10-13"/>
            <w:bookmarkEnd w:id="180"/>
            <w:r>
              <w:rPr>
                <w:rFonts w:ascii="Times New Roman" w:hAnsi="Times New Roman"/>
                <w:sz w:val="18"/>
              </w:rPr>
              <w:t xml:space="preserve">0.0092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181" w:name="TBL-1-10-14"/>
            <w:bookmarkEnd w:id="181"/>
            <w:r>
              <w:rPr>
                <w:rFonts w:ascii="Times New Roman" w:hAnsi="Times New Roman"/>
                <w:sz w:val="18"/>
              </w:rPr>
              <w:t xml:space="preserve">0.0110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182" w:name="TBL-1-10-15"/>
            <w:bookmarkEnd w:id="182"/>
            <w:r>
              <w:rPr>
                <w:rFonts w:ascii="Times New Roman" w:hAnsi="Times New Roman"/>
                <w:sz w:val="18"/>
              </w:rPr>
              <w:t xml:space="preserve">0.0052 </w:t>
            </w:r>
          </w:p>
        </w:tc>
        <w:tc>
          <w:tcPr>
            <w:tcW w:w="706"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183" w:name="TBL-1-10-16"/>
            <w:bookmarkEnd w:id="183"/>
            <w:r>
              <w:rPr>
                <w:rFonts w:ascii="Times New Roman" w:hAnsi="Times New Roman"/>
                <w:sz w:val="18"/>
              </w:rPr>
              <w:t xml:space="preserve">0.0084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184" w:name="TBL-1-10-17"/>
            <w:bookmarkEnd w:id="184"/>
            <w:r>
              <w:rPr>
                <w:rFonts w:ascii="Times New Roman" w:hAnsi="Times New Roman"/>
                <w:sz w:val="18"/>
              </w:rPr>
              <w:t xml:space="preserve">0.0049 </w:t>
            </w:r>
          </w:p>
        </w:tc>
        <w:tc>
          <w:tcPr>
            <w:tcW w:w="1650"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185" w:name="TBL-1-11-1"/>
            <w:bookmarkStart w:id="186" w:name="TBL-1-11-"/>
            <w:bookmarkEnd w:id="185"/>
            <w:bookmarkEnd w:id="186"/>
            <w:r>
              <w:rPr>
                <w:rFonts w:ascii="Times New Roman" w:hAnsi="Times New Roman"/>
                <w:sz w:val="18"/>
              </w:rPr>
              <w:t xml:space="preserve">4.60e-94 </w:t>
            </w:r>
          </w:p>
        </w:tc>
      </w:tr>
      <w:tr>
        <w:trPr/>
        <w:tc>
          <w:tcPr>
            <w:tcW w:w="483"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r>
              <w:rPr>
                <w:rFonts w:ascii="Times New Roman" w:hAnsi="Times New Roman"/>
                <w:sz w:val="18"/>
              </w:rPr>
            </w:r>
            <w:bookmarkStart w:id="187" w:name="TBL-1-11-2"/>
            <w:bookmarkStart w:id="188" w:name="TBL-1-11-2"/>
            <w:bookmarkEnd w:id="188"/>
          </w:p>
        </w:tc>
        <w:tc>
          <w:tcPr>
            <w:tcW w:w="1692"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r>
              <w:rPr>
                <w:rFonts w:ascii="Times New Roman" w:hAnsi="Times New Roman"/>
                <w:sz w:val="18"/>
              </w:rPr>
              <w:t xml:space="preserve">TAGGG </w:t>
            </w:r>
            <w:bookmarkStart w:id="189" w:name="TBL-1-11-3"/>
            <w:bookmarkEnd w:id="189"/>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190" w:name="TBL-1-11-4"/>
            <w:bookmarkEnd w:id="190"/>
            <w:r>
              <w:rPr>
                <w:rFonts w:ascii="Times New Roman" w:hAnsi="Times New Roman"/>
                <w:sz w:val="18"/>
              </w:rPr>
              <w:t xml:space="preserve">2.3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191" w:name="TBL-1-11-5"/>
            <w:bookmarkEnd w:id="191"/>
            <w:r>
              <w:rPr>
                <w:rFonts w:ascii="Times New Roman" w:hAnsi="Times New Roman"/>
                <w:sz w:val="18"/>
              </w:rPr>
              <w:t xml:space="preserve">1.9 </w:t>
            </w:r>
          </w:p>
        </w:tc>
        <w:tc>
          <w:tcPr>
            <w:tcW w:w="70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192" w:name="TBL-1-11-6"/>
            <w:bookmarkEnd w:id="192"/>
            <w:r>
              <w:rPr>
                <w:rFonts w:ascii="Times New Roman" w:hAnsi="Times New Roman"/>
                <w:sz w:val="18"/>
              </w:rPr>
              <w:t xml:space="preserve">3.1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193" w:name="TBL-1-11-7"/>
            <w:bookmarkEnd w:id="193"/>
            <w:r>
              <w:rPr>
                <w:rFonts w:ascii="Times New Roman" w:hAnsi="Times New Roman"/>
                <w:sz w:val="18"/>
              </w:rPr>
              <w:t xml:space="preserve">3.0 </w:t>
            </w:r>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194" w:name="TBL-1-11-8"/>
            <w:bookmarkEnd w:id="194"/>
            <w:r>
              <w:rPr>
                <w:rFonts w:ascii="Times New Roman" w:hAnsi="Times New Roman"/>
                <w:sz w:val="18"/>
              </w:rPr>
              <w:t xml:space="preserve">2.8 </w:t>
            </w:r>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195" w:name="TBL-1-11-9"/>
            <w:bookmarkEnd w:id="195"/>
            <w:r>
              <w:rPr>
                <w:rFonts w:ascii="Times New Roman" w:hAnsi="Times New Roman"/>
                <w:sz w:val="18"/>
              </w:rPr>
              <w:t xml:space="preserve">3.2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196" w:name="TBL-1-11-10"/>
            <w:bookmarkEnd w:id="196"/>
            <w:r>
              <w:rPr>
                <w:rFonts w:ascii="Times New Roman" w:hAnsi="Times New Roman"/>
                <w:sz w:val="18"/>
              </w:rPr>
              <w:t xml:space="preserve">2.4 </w:t>
            </w:r>
          </w:p>
        </w:tc>
        <w:tc>
          <w:tcPr>
            <w:tcW w:w="706"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197" w:name="TBL-1-11-11"/>
            <w:bookmarkEnd w:id="197"/>
            <w:r>
              <w:rPr>
                <w:rFonts w:ascii="Times New Roman" w:hAnsi="Times New Roman"/>
                <w:sz w:val="18"/>
              </w:rPr>
              <w:t xml:space="preserve">0.0050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198" w:name="TBL-1-11-12"/>
            <w:bookmarkEnd w:id="198"/>
            <w:r>
              <w:rPr>
                <w:rFonts w:ascii="Times New Roman" w:hAnsi="Times New Roman"/>
                <w:sz w:val="18"/>
              </w:rPr>
              <w:t xml:space="preserve">0.0039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199" w:name="TBL-1-11-13"/>
            <w:bookmarkEnd w:id="199"/>
            <w:r>
              <w:rPr>
                <w:rFonts w:ascii="Times New Roman" w:hAnsi="Times New Roman"/>
                <w:sz w:val="18"/>
              </w:rPr>
              <w:t xml:space="preserve">0.0067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200" w:name="TBL-1-11-14"/>
            <w:bookmarkEnd w:id="200"/>
            <w:r>
              <w:rPr>
                <w:rFonts w:ascii="Times New Roman" w:hAnsi="Times New Roman"/>
                <w:sz w:val="18"/>
              </w:rPr>
              <w:t xml:space="preserve">0.0063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201" w:name="TBL-1-11-15"/>
            <w:bookmarkEnd w:id="201"/>
            <w:r>
              <w:rPr>
                <w:rFonts w:ascii="Times New Roman" w:hAnsi="Times New Roman"/>
                <w:sz w:val="18"/>
              </w:rPr>
              <w:t xml:space="preserve">0.0058 </w:t>
            </w:r>
          </w:p>
        </w:tc>
        <w:tc>
          <w:tcPr>
            <w:tcW w:w="706"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202" w:name="TBL-1-11-16"/>
            <w:bookmarkEnd w:id="202"/>
            <w:r>
              <w:rPr>
                <w:rFonts w:ascii="Times New Roman" w:hAnsi="Times New Roman"/>
                <w:sz w:val="18"/>
              </w:rPr>
              <w:t xml:space="preserve">0.0067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203" w:name="TBL-1-11-17"/>
            <w:bookmarkEnd w:id="203"/>
            <w:r>
              <w:rPr>
                <w:rFonts w:ascii="Times New Roman" w:hAnsi="Times New Roman"/>
                <w:sz w:val="18"/>
              </w:rPr>
              <w:t xml:space="preserve">0.0048 </w:t>
            </w:r>
          </w:p>
        </w:tc>
        <w:tc>
          <w:tcPr>
            <w:tcW w:w="1650"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204" w:name="TBL-1-12-1"/>
            <w:bookmarkStart w:id="205" w:name="TBL-1-12-"/>
            <w:bookmarkEnd w:id="204"/>
            <w:bookmarkEnd w:id="205"/>
            <w:r>
              <w:rPr>
                <w:rFonts w:ascii="Times New Roman" w:hAnsi="Times New Roman"/>
                <w:sz w:val="18"/>
              </w:rPr>
              <w:t>5.75e-91</w:t>
            </w:r>
          </w:p>
        </w:tc>
      </w:tr>
      <w:tr>
        <w:trPr/>
        <w:tc>
          <w:tcPr>
            <w:tcW w:w="483"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r>
              <w:rPr>
                <w:rFonts w:ascii="Times New Roman" w:hAnsi="Times New Roman"/>
                <w:sz w:val="18"/>
              </w:rPr>
            </w:r>
            <w:bookmarkStart w:id="206" w:name="TBL-1-12-2"/>
            <w:bookmarkStart w:id="207" w:name="TBL-1-12-2"/>
            <w:bookmarkEnd w:id="207"/>
          </w:p>
        </w:tc>
        <w:tc>
          <w:tcPr>
            <w:tcW w:w="1692"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r>
              <w:rPr>
                <w:rFonts w:ascii="Times New Roman" w:hAnsi="Times New Roman"/>
                <w:sz w:val="18"/>
              </w:rPr>
              <w:t xml:space="preserve">TTAGGTTAGGG </w:t>
            </w:r>
            <w:bookmarkStart w:id="208" w:name="TBL-1-12-3"/>
            <w:bookmarkEnd w:id="208"/>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209" w:name="TBL-1-12-4"/>
            <w:bookmarkEnd w:id="209"/>
            <w:r>
              <w:rPr>
                <w:rFonts w:ascii="Times New Roman" w:hAnsi="Times New Roman"/>
                <w:sz w:val="18"/>
              </w:rPr>
              <w:t xml:space="preserve">2.7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210" w:name="TBL-1-12-5"/>
            <w:bookmarkEnd w:id="210"/>
            <w:r>
              <w:rPr>
                <w:rFonts w:ascii="Times New Roman" w:hAnsi="Times New Roman"/>
                <w:sz w:val="18"/>
              </w:rPr>
              <w:t xml:space="preserve">2.6 </w:t>
            </w:r>
          </w:p>
        </w:tc>
        <w:tc>
          <w:tcPr>
            <w:tcW w:w="70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211" w:name="TBL-1-12-6"/>
            <w:bookmarkEnd w:id="211"/>
            <w:r>
              <w:rPr>
                <w:rFonts w:ascii="Times New Roman" w:hAnsi="Times New Roman"/>
                <w:sz w:val="18"/>
              </w:rPr>
              <w:t xml:space="preserve">5.2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212" w:name="TBL-1-12-7"/>
            <w:bookmarkEnd w:id="212"/>
            <w:r>
              <w:rPr>
                <w:rFonts w:ascii="Times New Roman" w:hAnsi="Times New Roman"/>
                <w:sz w:val="18"/>
              </w:rPr>
              <w:t xml:space="preserve">6.5 </w:t>
            </w:r>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213" w:name="TBL-1-12-8"/>
            <w:bookmarkEnd w:id="213"/>
            <w:r>
              <w:rPr>
                <w:rFonts w:ascii="Times New Roman" w:hAnsi="Times New Roman"/>
                <w:sz w:val="18"/>
              </w:rPr>
              <w:t xml:space="preserve">2.8 </w:t>
            </w:r>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214" w:name="TBL-1-12-9"/>
            <w:bookmarkEnd w:id="214"/>
            <w:r>
              <w:rPr>
                <w:rFonts w:ascii="Times New Roman" w:hAnsi="Times New Roman"/>
                <w:sz w:val="18"/>
              </w:rPr>
              <w:t xml:space="preserve">4.9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215" w:name="TBL-1-12-10"/>
            <w:bookmarkEnd w:id="215"/>
            <w:r>
              <w:rPr>
                <w:rFonts w:ascii="Times New Roman" w:hAnsi="Times New Roman"/>
                <w:sz w:val="18"/>
              </w:rPr>
              <w:t xml:space="preserve">2.5 </w:t>
            </w:r>
          </w:p>
        </w:tc>
        <w:tc>
          <w:tcPr>
            <w:tcW w:w="706"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216" w:name="TBL-1-12-11"/>
            <w:bookmarkEnd w:id="216"/>
            <w:r>
              <w:rPr>
                <w:rFonts w:ascii="Times New Roman" w:hAnsi="Times New Roman"/>
                <w:sz w:val="18"/>
              </w:rPr>
              <w:t xml:space="preserve">0.0037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217" w:name="TBL-1-12-12"/>
            <w:bookmarkEnd w:id="217"/>
            <w:r>
              <w:rPr>
                <w:rFonts w:ascii="Times New Roman" w:hAnsi="Times New Roman"/>
                <w:sz w:val="18"/>
              </w:rPr>
              <w:t xml:space="preserve">0.0034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218" w:name="TBL-1-12-13"/>
            <w:bookmarkEnd w:id="218"/>
            <w:r>
              <w:rPr>
                <w:rFonts w:ascii="Times New Roman" w:hAnsi="Times New Roman"/>
                <w:sz w:val="18"/>
              </w:rPr>
              <w:t xml:space="preserve">0.0069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219" w:name="TBL-1-12-14"/>
            <w:bookmarkEnd w:id="219"/>
            <w:r>
              <w:rPr>
                <w:rFonts w:ascii="Times New Roman" w:hAnsi="Times New Roman"/>
                <w:sz w:val="18"/>
              </w:rPr>
              <w:t xml:space="preserve">0.0088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220" w:name="TBL-1-12-15"/>
            <w:bookmarkEnd w:id="220"/>
            <w:r>
              <w:rPr>
                <w:rFonts w:ascii="Times New Roman" w:hAnsi="Times New Roman"/>
                <w:sz w:val="18"/>
              </w:rPr>
              <w:t xml:space="preserve">0.0037 </w:t>
            </w:r>
          </w:p>
        </w:tc>
        <w:tc>
          <w:tcPr>
            <w:tcW w:w="706"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221" w:name="TBL-1-12-16"/>
            <w:bookmarkEnd w:id="221"/>
            <w:r>
              <w:rPr>
                <w:rFonts w:ascii="Times New Roman" w:hAnsi="Times New Roman"/>
                <w:sz w:val="18"/>
              </w:rPr>
              <w:t xml:space="preserve">0.0065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222" w:name="TBL-1-12-17"/>
            <w:bookmarkEnd w:id="222"/>
            <w:r>
              <w:rPr>
                <w:rFonts w:ascii="Times New Roman" w:hAnsi="Times New Roman"/>
                <w:sz w:val="18"/>
              </w:rPr>
              <w:t xml:space="preserve">0.0033 </w:t>
            </w:r>
          </w:p>
        </w:tc>
        <w:tc>
          <w:tcPr>
            <w:tcW w:w="1650"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223" w:name="TBL-1-13-1"/>
            <w:bookmarkStart w:id="224" w:name="TBL-1-13-"/>
            <w:bookmarkEnd w:id="223"/>
            <w:bookmarkEnd w:id="224"/>
            <w:r>
              <w:rPr>
                <w:rFonts w:ascii="Times New Roman" w:hAnsi="Times New Roman"/>
                <w:sz w:val="18"/>
              </w:rPr>
              <w:t xml:space="preserve">1.97e-89 </w:t>
            </w:r>
          </w:p>
        </w:tc>
      </w:tr>
      <w:tr>
        <w:trPr/>
        <w:tc>
          <w:tcPr>
            <w:tcW w:w="483"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r>
              <w:rPr>
                <w:rFonts w:ascii="Times New Roman" w:hAnsi="Times New Roman"/>
                <w:sz w:val="18"/>
              </w:rPr>
            </w:r>
            <w:bookmarkStart w:id="225" w:name="TBL-1-13-2"/>
            <w:bookmarkStart w:id="226" w:name="TBL-1-13-2"/>
            <w:bookmarkEnd w:id="226"/>
          </w:p>
        </w:tc>
        <w:tc>
          <w:tcPr>
            <w:tcW w:w="1692"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r>
              <w:rPr>
                <w:rFonts w:ascii="Times New Roman" w:hAnsi="Times New Roman"/>
                <w:sz w:val="18"/>
              </w:rPr>
              <w:t xml:space="preserve">TAGGGC </w:t>
            </w:r>
            <w:bookmarkStart w:id="227" w:name="TBL-1-13-3"/>
            <w:bookmarkEnd w:id="227"/>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228" w:name="TBL-1-13-4"/>
            <w:bookmarkEnd w:id="228"/>
            <w:r>
              <w:rPr>
                <w:rFonts w:ascii="Times New Roman" w:hAnsi="Times New Roman"/>
                <w:sz w:val="18"/>
              </w:rPr>
              <w:t xml:space="preserve">0.5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229" w:name="TBL-1-13-5"/>
            <w:bookmarkEnd w:id="229"/>
            <w:r>
              <w:rPr>
                <w:rFonts w:ascii="Times New Roman" w:hAnsi="Times New Roman"/>
                <w:sz w:val="18"/>
              </w:rPr>
              <w:t xml:space="preserve">0.4 </w:t>
            </w:r>
          </w:p>
        </w:tc>
        <w:tc>
          <w:tcPr>
            <w:tcW w:w="70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230" w:name="TBL-1-13-6"/>
            <w:bookmarkEnd w:id="230"/>
            <w:r>
              <w:rPr>
                <w:rFonts w:ascii="Times New Roman" w:hAnsi="Times New Roman"/>
                <w:sz w:val="18"/>
              </w:rPr>
              <w:t xml:space="preserve">0.6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231" w:name="TBL-1-13-7"/>
            <w:bookmarkEnd w:id="231"/>
            <w:r>
              <w:rPr>
                <w:rFonts w:ascii="Times New Roman" w:hAnsi="Times New Roman"/>
                <w:sz w:val="18"/>
              </w:rPr>
              <w:t xml:space="preserve">0.6 </w:t>
            </w:r>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232" w:name="TBL-1-13-8"/>
            <w:bookmarkEnd w:id="232"/>
            <w:r>
              <w:rPr>
                <w:rFonts w:ascii="Times New Roman" w:hAnsi="Times New Roman"/>
                <w:sz w:val="18"/>
              </w:rPr>
              <w:t xml:space="preserve">0.8 </w:t>
            </w:r>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233" w:name="TBL-1-13-9"/>
            <w:bookmarkEnd w:id="233"/>
            <w:r>
              <w:rPr>
                <w:rFonts w:ascii="Times New Roman" w:hAnsi="Times New Roman"/>
                <w:sz w:val="18"/>
              </w:rPr>
              <w:t xml:space="preserve">0.2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234" w:name="TBL-1-13-10"/>
            <w:bookmarkEnd w:id="234"/>
            <w:r>
              <w:rPr>
                <w:rFonts w:ascii="Times New Roman" w:hAnsi="Times New Roman"/>
                <w:sz w:val="18"/>
              </w:rPr>
              <w:t xml:space="preserve">1.3 </w:t>
            </w:r>
          </w:p>
        </w:tc>
        <w:tc>
          <w:tcPr>
            <w:tcW w:w="706"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235" w:name="TBL-1-13-11"/>
            <w:bookmarkEnd w:id="235"/>
            <w:r>
              <w:rPr>
                <w:rFonts w:ascii="Times New Roman" w:hAnsi="Times New Roman"/>
                <w:sz w:val="18"/>
              </w:rPr>
              <w:t xml:space="preserve">0.0039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236" w:name="TBL-1-13-12"/>
            <w:bookmarkEnd w:id="236"/>
            <w:r>
              <w:rPr>
                <w:rFonts w:ascii="Times New Roman" w:hAnsi="Times New Roman"/>
                <w:sz w:val="18"/>
              </w:rPr>
              <w:t xml:space="preserve">0.0032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237" w:name="TBL-1-13-13"/>
            <w:bookmarkEnd w:id="237"/>
            <w:r>
              <w:rPr>
                <w:rFonts w:ascii="Times New Roman" w:hAnsi="Times New Roman"/>
                <w:sz w:val="18"/>
              </w:rPr>
              <w:t xml:space="preserve">0.0047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238" w:name="TBL-1-13-14"/>
            <w:bookmarkEnd w:id="238"/>
            <w:r>
              <w:rPr>
                <w:rFonts w:ascii="Times New Roman" w:hAnsi="Times New Roman"/>
                <w:sz w:val="18"/>
              </w:rPr>
              <w:t xml:space="preserve">0.0047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239" w:name="TBL-1-13-15"/>
            <w:bookmarkEnd w:id="239"/>
            <w:r>
              <w:rPr>
                <w:rFonts w:ascii="Times New Roman" w:hAnsi="Times New Roman"/>
                <w:sz w:val="18"/>
              </w:rPr>
              <w:t xml:space="preserve">0.0060 </w:t>
            </w:r>
          </w:p>
        </w:tc>
        <w:tc>
          <w:tcPr>
            <w:tcW w:w="706"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240" w:name="TBL-1-13-16"/>
            <w:bookmarkEnd w:id="240"/>
            <w:r>
              <w:rPr>
                <w:rFonts w:ascii="Times New Roman" w:hAnsi="Times New Roman"/>
                <w:sz w:val="18"/>
              </w:rPr>
              <w:t xml:space="preserve">0.0014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241" w:name="TBL-1-13-17"/>
            <w:bookmarkEnd w:id="241"/>
            <w:r>
              <w:rPr>
                <w:rFonts w:ascii="Times New Roman" w:hAnsi="Times New Roman"/>
                <w:sz w:val="18"/>
              </w:rPr>
              <w:t xml:space="preserve">0.0099 </w:t>
            </w:r>
          </w:p>
        </w:tc>
        <w:tc>
          <w:tcPr>
            <w:tcW w:w="1650"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242" w:name="TBL-1-14-1"/>
            <w:bookmarkStart w:id="243" w:name="TBL-1-14-"/>
            <w:bookmarkEnd w:id="242"/>
            <w:bookmarkEnd w:id="243"/>
            <w:r>
              <w:rPr>
                <w:rFonts w:ascii="Times New Roman" w:hAnsi="Times New Roman"/>
                <w:sz w:val="18"/>
              </w:rPr>
              <w:t>5.64e-42</w:t>
            </w:r>
          </w:p>
        </w:tc>
      </w:tr>
      <w:tr>
        <w:trPr/>
        <w:tc>
          <w:tcPr>
            <w:tcW w:w="483"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r>
              <w:rPr>
                <w:rFonts w:ascii="Times New Roman" w:hAnsi="Times New Roman"/>
                <w:sz w:val="18"/>
              </w:rPr>
            </w:r>
            <w:bookmarkStart w:id="244" w:name="TBL-1-14-2"/>
            <w:bookmarkStart w:id="245" w:name="TBL-1-14-2"/>
            <w:bookmarkEnd w:id="245"/>
          </w:p>
        </w:tc>
        <w:tc>
          <w:tcPr>
            <w:tcW w:w="1692"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r>
              <w:rPr>
                <w:rFonts w:ascii="Times New Roman" w:hAnsi="Times New Roman"/>
                <w:sz w:val="18"/>
              </w:rPr>
              <w:t xml:space="preserve">TTTAGGG </w:t>
            </w:r>
            <w:bookmarkStart w:id="246" w:name="TBL-1-14-3"/>
            <w:bookmarkEnd w:id="246"/>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247" w:name="TBL-1-14-4"/>
            <w:bookmarkEnd w:id="247"/>
            <w:r>
              <w:rPr>
                <w:rFonts w:ascii="Times New Roman" w:hAnsi="Times New Roman"/>
                <w:sz w:val="18"/>
              </w:rPr>
              <w:t xml:space="preserve">1.5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248" w:name="TBL-1-14-5"/>
            <w:bookmarkEnd w:id="248"/>
            <w:r>
              <w:rPr>
                <w:rFonts w:ascii="Times New Roman" w:hAnsi="Times New Roman"/>
                <w:sz w:val="18"/>
              </w:rPr>
              <w:t xml:space="preserve">1.5 </w:t>
            </w:r>
          </w:p>
        </w:tc>
        <w:tc>
          <w:tcPr>
            <w:tcW w:w="70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249" w:name="TBL-1-14-6"/>
            <w:bookmarkEnd w:id="249"/>
            <w:r>
              <w:rPr>
                <w:rFonts w:ascii="Times New Roman" w:hAnsi="Times New Roman"/>
                <w:sz w:val="18"/>
              </w:rPr>
              <w:t xml:space="preserve">1.4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250" w:name="TBL-1-14-7"/>
            <w:bookmarkEnd w:id="250"/>
            <w:r>
              <w:rPr>
                <w:rFonts w:ascii="Times New Roman" w:hAnsi="Times New Roman"/>
                <w:sz w:val="18"/>
              </w:rPr>
              <w:t xml:space="preserve">1.4 </w:t>
            </w:r>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251" w:name="TBL-1-14-8"/>
            <w:bookmarkEnd w:id="251"/>
            <w:r>
              <w:rPr>
                <w:rFonts w:ascii="Times New Roman" w:hAnsi="Times New Roman"/>
                <w:sz w:val="18"/>
              </w:rPr>
              <w:t xml:space="preserve">1.4 </w:t>
            </w:r>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252" w:name="TBL-1-14-9"/>
            <w:bookmarkEnd w:id="252"/>
            <w:r>
              <w:rPr>
                <w:rFonts w:ascii="Times New Roman" w:hAnsi="Times New Roman"/>
                <w:sz w:val="18"/>
              </w:rPr>
              <w:t xml:space="preserve">2.2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253" w:name="TBL-1-14-10"/>
            <w:bookmarkEnd w:id="253"/>
            <w:r>
              <w:rPr>
                <w:rFonts w:ascii="Times New Roman" w:hAnsi="Times New Roman"/>
                <w:sz w:val="18"/>
              </w:rPr>
              <w:t xml:space="preserve">2.5 </w:t>
            </w:r>
          </w:p>
        </w:tc>
        <w:tc>
          <w:tcPr>
            <w:tcW w:w="706"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254" w:name="TBL-1-14-11"/>
            <w:bookmarkEnd w:id="254"/>
            <w:r>
              <w:rPr>
                <w:rFonts w:ascii="Times New Roman" w:hAnsi="Times New Roman"/>
                <w:sz w:val="18"/>
              </w:rPr>
              <w:t xml:space="preserve">0.0048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255" w:name="TBL-1-14-12"/>
            <w:bookmarkEnd w:id="255"/>
            <w:r>
              <w:rPr>
                <w:rFonts w:ascii="Times New Roman" w:hAnsi="Times New Roman"/>
                <w:sz w:val="18"/>
              </w:rPr>
              <w:t xml:space="preserve">0.0039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256" w:name="TBL-1-14-13"/>
            <w:bookmarkEnd w:id="256"/>
            <w:r>
              <w:rPr>
                <w:rFonts w:ascii="Times New Roman" w:hAnsi="Times New Roman"/>
                <w:sz w:val="18"/>
              </w:rPr>
              <w:t xml:space="preserve">0.0029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257" w:name="TBL-1-14-14"/>
            <w:bookmarkEnd w:id="257"/>
            <w:r>
              <w:rPr>
                <w:rFonts w:ascii="Times New Roman" w:hAnsi="Times New Roman"/>
                <w:sz w:val="18"/>
              </w:rPr>
              <w:t xml:space="preserve">0.0028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258" w:name="TBL-1-14-15"/>
            <w:bookmarkEnd w:id="258"/>
            <w:r>
              <w:rPr>
                <w:rFonts w:ascii="Times New Roman" w:hAnsi="Times New Roman"/>
                <w:sz w:val="18"/>
              </w:rPr>
              <w:t xml:space="preserve">0.0034 </w:t>
            </w:r>
          </w:p>
        </w:tc>
        <w:tc>
          <w:tcPr>
            <w:tcW w:w="706"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259" w:name="TBL-1-14-16"/>
            <w:bookmarkEnd w:id="259"/>
            <w:r>
              <w:rPr>
                <w:rFonts w:ascii="Times New Roman" w:hAnsi="Times New Roman"/>
                <w:sz w:val="18"/>
              </w:rPr>
              <w:t xml:space="preserve">0.0055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260" w:name="TBL-1-14-17"/>
            <w:bookmarkEnd w:id="260"/>
            <w:r>
              <w:rPr>
                <w:rFonts w:ascii="Times New Roman" w:hAnsi="Times New Roman"/>
                <w:sz w:val="18"/>
              </w:rPr>
              <w:t xml:space="preserve">0.0058 </w:t>
            </w:r>
          </w:p>
        </w:tc>
        <w:tc>
          <w:tcPr>
            <w:tcW w:w="1650"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261" w:name="TBL-1-15-1"/>
            <w:bookmarkStart w:id="262" w:name="TBL-1-15-"/>
            <w:bookmarkEnd w:id="261"/>
            <w:bookmarkEnd w:id="262"/>
            <w:r>
              <w:rPr>
                <w:rFonts w:ascii="Times New Roman" w:hAnsi="Times New Roman"/>
                <w:sz w:val="18"/>
              </w:rPr>
              <w:t xml:space="preserve">2.32e-79 </w:t>
            </w:r>
          </w:p>
        </w:tc>
      </w:tr>
      <w:tr>
        <w:trPr/>
        <w:tc>
          <w:tcPr>
            <w:tcW w:w="483"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r>
              <w:rPr>
                <w:rFonts w:ascii="Times New Roman" w:hAnsi="Times New Roman"/>
                <w:sz w:val="18"/>
              </w:rPr>
            </w:r>
            <w:bookmarkStart w:id="263" w:name="TBL-1-15-2"/>
            <w:bookmarkStart w:id="264" w:name="TBL-1-15-2"/>
            <w:bookmarkEnd w:id="264"/>
          </w:p>
        </w:tc>
        <w:tc>
          <w:tcPr>
            <w:tcW w:w="1692"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r>
              <w:rPr>
                <w:rFonts w:ascii="Times New Roman" w:hAnsi="Times New Roman"/>
                <w:sz w:val="18"/>
              </w:rPr>
              <w:t xml:space="preserve">TAGGGG </w:t>
            </w:r>
            <w:bookmarkStart w:id="265" w:name="TBL-1-15-3"/>
            <w:bookmarkEnd w:id="265"/>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266" w:name="TBL-1-15-4"/>
            <w:bookmarkEnd w:id="266"/>
            <w:r>
              <w:rPr>
                <w:rFonts w:ascii="Times New Roman" w:hAnsi="Times New Roman"/>
                <w:sz w:val="18"/>
              </w:rPr>
              <w:t xml:space="preserve">0.7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267" w:name="TBL-1-15-5"/>
            <w:bookmarkEnd w:id="267"/>
            <w:r>
              <w:rPr>
                <w:rFonts w:ascii="Times New Roman" w:hAnsi="Times New Roman"/>
                <w:sz w:val="18"/>
              </w:rPr>
              <w:t xml:space="preserve">0.9 </w:t>
            </w:r>
          </w:p>
        </w:tc>
        <w:tc>
          <w:tcPr>
            <w:tcW w:w="70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268" w:name="TBL-1-15-6"/>
            <w:bookmarkEnd w:id="268"/>
            <w:r>
              <w:rPr>
                <w:rFonts w:ascii="Times New Roman" w:hAnsi="Times New Roman"/>
                <w:sz w:val="18"/>
              </w:rPr>
              <w:t xml:space="preserve">0.6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269" w:name="TBL-1-15-7"/>
            <w:bookmarkEnd w:id="269"/>
            <w:r>
              <w:rPr>
                <w:rFonts w:ascii="Times New Roman" w:hAnsi="Times New Roman"/>
                <w:sz w:val="18"/>
              </w:rPr>
              <w:t xml:space="preserve">0.9 </w:t>
            </w:r>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270" w:name="TBL-1-15-8"/>
            <w:bookmarkEnd w:id="270"/>
            <w:r>
              <w:rPr>
                <w:rFonts w:ascii="Times New Roman" w:hAnsi="Times New Roman"/>
                <w:sz w:val="18"/>
              </w:rPr>
              <w:t xml:space="preserve">0.7 </w:t>
            </w:r>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271" w:name="TBL-1-15-9"/>
            <w:bookmarkEnd w:id="271"/>
            <w:r>
              <w:rPr>
                <w:rFonts w:ascii="Times New Roman" w:hAnsi="Times New Roman"/>
                <w:sz w:val="18"/>
              </w:rPr>
              <w:t xml:space="preserve">0.6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272" w:name="TBL-1-15-10"/>
            <w:bookmarkEnd w:id="272"/>
            <w:r>
              <w:rPr>
                <w:rFonts w:ascii="Times New Roman" w:hAnsi="Times New Roman"/>
                <w:sz w:val="18"/>
              </w:rPr>
              <w:t xml:space="preserve">1.2 </w:t>
            </w:r>
          </w:p>
        </w:tc>
        <w:tc>
          <w:tcPr>
            <w:tcW w:w="706"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273" w:name="TBL-1-15-11"/>
            <w:bookmarkEnd w:id="273"/>
            <w:r>
              <w:rPr>
                <w:rFonts w:ascii="Times New Roman" w:hAnsi="Times New Roman"/>
                <w:sz w:val="18"/>
              </w:rPr>
              <w:t xml:space="preserve">0.0035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274" w:name="TBL-1-15-12"/>
            <w:bookmarkEnd w:id="274"/>
            <w:r>
              <w:rPr>
                <w:rFonts w:ascii="Times New Roman" w:hAnsi="Times New Roman"/>
                <w:sz w:val="18"/>
              </w:rPr>
              <w:t xml:space="preserve">0.0051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275" w:name="TBL-1-15-13"/>
            <w:bookmarkEnd w:id="275"/>
            <w:r>
              <w:rPr>
                <w:rFonts w:ascii="Times New Roman" w:hAnsi="Times New Roman"/>
                <w:sz w:val="18"/>
              </w:rPr>
              <w:t xml:space="preserve">0.0028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276" w:name="TBL-1-15-14"/>
            <w:bookmarkEnd w:id="276"/>
            <w:r>
              <w:rPr>
                <w:rFonts w:ascii="Times New Roman" w:hAnsi="Times New Roman"/>
                <w:sz w:val="18"/>
              </w:rPr>
              <w:t xml:space="preserve">0.0044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277" w:name="TBL-1-15-15"/>
            <w:bookmarkEnd w:id="277"/>
            <w:r>
              <w:rPr>
                <w:rFonts w:ascii="Times New Roman" w:hAnsi="Times New Roman"/>
                <w:sz w:val="18"/>
              </w:rPr>
              <w:t xml:space="preserve">0.0034 </w:t>
            </w:r>
          </w:p>
        </w:tc>
        <w:tc>
          <w:tcPr>
            <w:tcW w:w="706"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278" w:name="TBL-1-15-16"/>
            <w:bookmarkEnd w:id="278"/>
            <w:r>
              <w:rPr>
                <w:rFonts w:ascii="Times New Roman" w:hAnsi="Times New Roman"/>
                <w:sz w:val="18"/>
              </w:rPr>
              <w:t xml:space="preserve">0.0025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279" w:name="TBL-1-15-17"/>
            <w:bookmarkEnd w:id="279"/>
            <w:r>
              <w:rPr>
                <w:rFonts w:ascii="Times New Roman" w:hAnsi="Times New Roman"/>
                <w:sz w:val="18"/>
              </w:rPr>
              <w:t xml:space="preserve">0.0060 </w:t>
            </w:r>
          </w:p>
        </w:tc>
        <w:tc>
          <w:tcPr>
            <w:tcW w:w="1650"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280" w:name="TBL-1-16-1"/>
            <w:bookmarkStart w:id="281" w:name="TBL-1-16-"/>
            <w:bookmarkEnd w:id="280"/>
            <w:bookmarkEnd w:id="281"/>
            <w:r>
              <w:rPr>
                <w:rFonts w:ascii="Times New Roman" w:hAnsi="Times New Roman"/>
                <w:sz w:val="18"/>
              </w:rPr>
              <w:t>2.68e-42</w:t>
            </w:r>
          </w:p>
        </w:tc>
      </w:tr>
      <w:tr>
        <w:trPr/>
        <w:tc>
          <w:tcPr>
            <w:tcW w:w="483"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r>
              <w:rPr>
                <w:rFonts w:ascii="Times New Roman" w:hAnsi="Times New Roman"/>
                <w:sz w:val="18"/>
              </w:rPr>
            </w:r>
            <w:bookmarkStart w:id="282" w:name="TBL-1-16-2"/>
            <w:bookmarkStart w:id="283" w:name="TBL-1-16-2"/>
            <w:bookmarkEnd w:id="283"/>
          </w:p>
        </w:tc>
        <w:tc>
          <w:tcPr>
            <w:tcW w:w="1692"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r>
              <w:rPr>
                <w:rFonts w:ascii="Times New Roman" w:hAnsi="Times New Roman"/>
                <w:sz w:val="18"/>
              </w:rPr>
              <w:t xml:space="preserve">TAGGGTTAGGG </w:t>
            </w:r>
            <w:bookmarkStart w:id="284" w:name="TBL-1-16-3"/>
            <w:bookmarkEnd w:id="284"/>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285" w:name="TBL-1-16-4"/>
            <w:bookmarkEnd w:id="285"/>
            <w:r>
              <w:rPr>
                <w:rFonts w:ascii="Times New Roman" w:hAnsi="Times New Roman"/>
                <w:sz w:val="18"/>
              </w:rPr>
              <w:t xml:space="preserve">3.1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286" w:name="TBL-1-16-5"/>
            <w:bookmarkEnd w:id="286"/>
            <w:r>
              <w:rPr>
                <w:rFonts w:ascii="Times New Roman" w:hAnsi="Times New Roman"/>
                <w:sz w:val="18"/>
              </w:rPr>
              <w:t xml:space="preserve">2.6 </w:t>
            </w:r>
          </w:p>
        </w:tc>
        <w:tc>
          <w:tcPr>
            <w:tcW w:w="70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287" w:name="TBL-1-16-6"/>
            <w:bookmarkEnd w:id="287"/>
            <w:r>
              <w:rPr>
                <w:rFonts w:ascii="Times New Roman" w:hAnsi="Times New Roman"/>
                <w:sz w:val="18"/>
              </w:rPr>
              <w:t xml:space="preserve">3.9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288" w:name="TBL-1-16-7"/>
            <w:bookmarkEnd w:id="288"/>
            <w:r>
              <w:rPr>
                <w:rFonts w:ascii="Times New Roman" w:hAnsi="Times New Roman"/>
                <w:sz w:val="18"/>
              </w:rPr>
              <w:t xml:space="preserve">4.0 </w:t>
            </w:r>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289" w:name="TBL-1-16-8"/>
            <w:bookmarkEnd w:id="289"/>
            <w:r>
              <w:rPr>
                <w:rFonts w:ascii="Times New Roman" w:hAnsi="Times New Roman"/>
                <w:sz w:val="18"/>
              </w:rPr>
              <w:t xml:space="preserve">3.5 </w:t>
            </w:r>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290" w:name="TBL-1-16-9"/>
            <w:bookmarkEnd w:id="290"/>
            <w:r>
              <w:rPr>
                <w:rFonts w:ascii="Times New Roman" w:hAnsi="Times New Roman"/>
                <w:sz w:val="18"/>
              </w:rPr>
              <w:t xml:space="preserve">3.8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291" w:name="TBL-1-16-10"/>
            <w:bookmarkEnd w:id="291"/>
            <w:r>
              <w:rPr>
                <w:rFonts w:ascii="Times New Roman" w:hAnsi="Times New Roman"/>
                <w:sz w:val="18"/>
              </w:rPr>
              <w:t xml:space="preserve">2.9 </w:t>
            </w:r>
          </w:p>
        </w:tc>
        <w:tc>
          <w:tcPr>
            <w:tcW w:w="706"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292" w:name="TBL-1-16-11"/>
            <w:bookmarkEnd w:id="292"/>
            <w:r>
              <w:rPr>
                <w:rFonts w:ascii="Times New Roman" w:hAnsi="Times New Roman"/>
                <w:sz w:val="18"/>
              </w:rPr>
              <w:t xml:space="preserve">0.0036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293" w:name="TBL-1-16-12"/>
            <w:bookmarkEnd w:id="293"/>
            <w:r>
              <w:rPr>
                <w:rFonts w:ascii="Times New Roman" w:hAnsi="Times New Roman"/>
                <w:sz w:val="18"/>
              </w:rPr>
              <w:t xml:space="preserve">0.0031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294" w:name="TBL-1-16-13"/>
            <w:bookmarkEnd w:id="294"/>
            <w:r>
              <w:rPr>
                <w:rFonts w:ascii="Times New Roman" w:hAnsi="Times New Roman"/>
                <w:sz w:val="18"/>
              </w:rPr>
              <w:t xml:space="preserve">0.0041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295" w:name="TBL-1-16-14"/>
            <w:bookmarkEnd w:id="295"/>
            <w:r>
              <w:rPr>
                <w:rFonts w:ascii="Times New Roman" w:hAnsi="Times New Roman"/>
                <w:sz w:val="18"/>
              </w:rPr>
              <w:t xml:space="preserve">0.0041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296" w:name="TBL-1-16-15"/>
            <w:bookmarkEnd w:id="296"/>
            <w:r>
              <w:rPr>
                <w:rFonts w:ascii="Times New Roman" w:hAnsi="Times New Roman"/>
                <w:sz w:val="18"/>
              </w:rPr>
              <w:t xml:space="preserve">0.0041 </w:t>
            </w:r>
          </w:p>
        </w:tc>
        <w:tc>
          <w:tcPr>
            <w:tcW w:w="706"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297" w:name="TBL-1-16-16"/>
            <w:bookmarkEnd w:id="297"/>
            <w:r>
              <w:rPr>
                <w:rFonts w:ascii="Times New Roman" w:hAnsi="Times New Roman"/>
                <w:sz w:val="18"/>
              </w:rPr>
              <w:t xml:space="preserve">0.0040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298" w:name="TBL-1-16-17"/>
            <w:bookmarkEnd w:id="298"/>
            <w:r>
              <w:rPr>
                <w:rFonts w:ascii="Times New Roman" w:hAnsi="Times New Roman"/>
                <w:sz w:val="18"/>
              </w:rPr>
              <w:t xml:space="preserve">0.0035 </w:t>
            </w:r>
          </w:p>
        </w:tc>
        <w:tc>
          <w:tcPr>
            <w:tcW w:w="1650"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299" w:name="TBL-1-17-1"/>
            <w:bookmarkStart w:id="300" w:name="TBL-1-17-"/>
            <w:bookmarkEnd w:id="299"/>
            <w:bookmarkEnd w:id="300"/>
            <w:r>
              <w:rPr>
                <w:rFonts w:ascii="Times New Roman" w:hAnsi="Times New Roman"/>
                <w:sz w:val="18"/>
              </w:rPr>
              <w:t xml:space="preserve">1.45e-84 </w:t>
            </w:r>
          </w:p>
        </w:tc>
      </w:tr>
      <w:tr>
        <w:trPr/>
        <w:tc>
          <w:tcPr>
            <w:tcW w:w="483"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r>
              <w:rPr>
                <w:rFonts w:ascii="Times New Roman" w:hAnsi="Times New Roman"/>
                <w:sz w:val="18"/>
              </w:rPr>
            </w:r>
            <w:bookmarkStart w:id="301" w:name="TBL-1-17-2"/>
            <w:bookmarkStart w:id="302" w:name="TBL-1-17-2"/>
            <w:bookmarkEnd w:id="302"/>
          </w:p>
        </w:tc>
        <w:tc>
          <w:tcPr>
            <w:tcW w:w="1692"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r>
              <w:rPr>
                <w:rFonts w:ascii="Times New Roman" w:hAnsi="Times New Roman"/>
                <w:sz w:val="18"/>
              </w:rPr>
              <w:t xml:space="preserve">TTAAGGG </w:t>
            </w:r>
            <w:bookmarkStart w:id="303" w:name="TBL-1-17-3"/>
            <w:bookmarkEnd w:id="303"/>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304" w:name="TBL-1-17-4"/>
            <w:bookmarkEnd w:id="304"/>
            <w:r>
              <w:rPr>
                <w:rFonts w:ascii="Times New Roman" w:hAnsi="Times New Roman"/>
                <w:sz w:val="18"/>
              </w:rPr>
              <w:t xml:space="preserve">0.8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305" w:name="TBL-1-17-5"/>
            <w:bookmarkEnd w:id="305"/>
            <w:r>
              <w:rPr>
                <w:rFonts w:ascii="Times New Roman" w:hAnsi="Times New Roman"/>
                <w:sz w:val="18"/>
              </w:rPr>
              <w:t xml:space="preserve">1.2 </w:t>
            </w:r>
          </w:p>
        </w:tc>
        <w:tc>
          <w:tcPr>
            <w:tcW w:w="70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306" w:name="TBL-1-17-6"/>
            <w:bookmarkEnd w:id="306"/>
            <w:r>
              <w:rPr>
                <w:rFonts w:ascii="Times New Roman" w:hAnsi="Times New Roman"/>
                <w:sz w:val="18"/>
              </w:rPr>
              <w:t xml:space="preserve">1.1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307" w:name="TBL-1-17-7"/>
            <w:bookmarkEnd w:id="307"/>
            <w:r>
              <w:rPr>
                <w:rFonts w:ascii="Times New Roman" w:hAnsi="Times New Roman"/>
                <w:sz w:val="18"/>
              </w:rPr>
              <w:t xml:space="preserve">0.8 </w:t>
            </w:r>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308" w:name="TBL-1-17-8"/>
            <w:bookmarkEnd w:id="308"/>
            <w:r>
              <w:rPr>
                <w:rFonts w:ascii="Times New Roman" w:hAnsi="Times New Roman"/>
                <w:sz w:val="18"/>
              </w:rPr>
              <w:t xml:space="preserve">1.0 </w:t>
            </w:r>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309" w:name="TBL-1-17-9"/>
            <w:bookmarkEnd w:id="309"/>
            <w:r>
              <w:rPr>
                <w:rFonts w:ascii="Times New Roman" w:hAnsi="Times New Roman"/>
                <w:sz w:val="18"/>
              </w:rPr>
              <w:t xml:space="preserve">1.2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310" w:name="TBL-1-17-10"/>
            <w:bookmarkEnd w:id="310"/>
            <w:r>
              <w:rPr>
                <w:rFonts w:ascii="Times New Roman" w:hAnsi="Times New Roman"/>
                <w:sz w:val="18"/>
              </w:rPr>
              <w:t xml:space="preserve">1.3 </w:t>
            </w:r>
          </w:p>
        </w:tc>
        <w:tc>
          <w:tcPr>
            <w:tcW w:w="706"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311" w:name="TBL-1-17-11"/>
            <w:bookmarkEnd w:id="311"/>
            <w:r>
              <w:rPr>
                <w:rFonts w:ascii="Times New Roman" w:hAnsi="Times New Roman"/>
                <w:sz w:val="18"/>
              </w:rPr>
              <w:t xml:space="preserve">0.0022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312" w:name="TBL-1-17-12"/>
            <w:bookmarkEnd w:id="312"/>
            <w:r>
              <w:rPr>
                <w:rFonts w:ascii="Times New Roman" w:hAnsi="Times New Roman"/>
                <w:sz w:val="18"/>
              </w:rPr>
              <w:t xml:space="preserve">0.0030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313" w:name="TBL-1-17-13"/>
            <w:bookmarkEnd w:id="313"/>
            <w:r>
              <w:rPr>
                <w:rFonts w:ascii="Times New Roman" w:hAnsi="Times New Roman"/>
                <w:sz w:val="18"/>
              </w:rPr>
              <w:t xml:space="preserve">0.0032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314" w:name="TBL-1-17-14"/>
            <w:bookmarkEnd w:id="314"/>
            <w:r>
              <w:rPr>
                <w:rFonts w:ascii="Times New Roman" w:hAnsi="Times New Roman"/>
                <w:sz w:val="18"/>
              </w:rPr>
              <w:t xml:space="preserve">0.0021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315" w:name="TBL-1-17-15"/>
            <w:bookmarkEnd w:id="315"/>
            <w:r>
              <w:rPr>
                <w:rFonts w:ascii="Times New Roman" w:hAnsi="Times New Roman"/>
                <w:sz w:val="18"/>
              </w:rPr>
              <w:t xml:space="preserve">0.0029 </w:t>
            </w:r>
          </w:p>
        </w:tc>
        <w:tc>
          <w:tcPr>
            <w:tcW w:w="706"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316" w:name="TBL-1-17-16"/>
            <w:bookmarkEnd w:id="316"/>
            <w:r>
              <w:rPr>
                <w:rFonts w:ascii="Times New Roman" w:hAnsi="Times New Roman"/>
                <w:sz w:val="18"/>
              </w:rPr>
              <w:t xml:space="preserve">0.0034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317" w:name="TBL-1-17-17"/>
            <w:bookmarkEnd w:id="317"/>
            <w:r>
              <w:rPr>
                <w:rFonts w:ascii="Times New Roman" w:hAnsi="Times New Roman"/>
                <w:sz w:val="18"/>
              </w:rPr>
              <w:t xml:space="preserve">0.0032 </w:t>
            </w:r>
          </w:p>
        </w:tc>
        <w:tc>
          <w:tcPr>
            <w:tcW w:w="1650"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318" w:name="TBL-1-18-"/>
            <w:bookmarkStart w:id="319" w:name="TBL-1-18-1"/>
            <w:bookmarkEnd w:id="318"/>
            <w:bookmarkEnd w:id="319"/>
            <w:r>
              <w:rPr>
                <w:rFonts w:ascii="Times New Roman" w:hAnsi="Times New Roman"/>
                <w:sz w:val="18"/>
              </w:rPr>
              <w:t>4.87e-70</w:t>
            </w:r>
          </w:p>
        </w:tc>
      </w:tr>
      <w:tr>
        <w:trPr/>
        <w:tc>
          <w:tcPr>
            <w:tcW w:w="483"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r>
              <w:rPr>
                <w:rFonts w:ascii="Times New Roman" w:hAnsi="Times New Roman"/>
                <w:sz w:val="18"/>
              </w:rPr>
            </w:r>
            <w:bookmarkStart w:id="320" w:name="TBL-1-18-2"/>
            <w:bookmarkStart w:id="321" w:name="TBL-1-18-2"/>
            <w:bookmarkEnd w:id="321"/>
          </w:p>
        </w:tc>
        <w:tc>
          <w:tcPr>
            <w:tcW w:w="1692"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r>
              <w:rPr>
                <w:rFonts w:ascii="Times New Roman" w:hAnsi="Times New Roman"/>
                <w:sz w:val="18"/>
              </w:rPr>
              <w:t xml:space="preserve">TTGGG </w:t>
            </w:r>
            <w:bookmarkStart w:id="322" w:name="TBL-1-18-3"/>
            <w:bookmarkEnd w:id="322"/>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323" w:name="TBL-1-18-4"/>
            <w:bookmarkEnd w:id="323"/>
            <w:r>
              <w:rPr>
                <w:rFonts w:ascii="Times New Roman" w:hAnsi="Times New Roman"/>
                <w:sz w:val="18"/>
              </w:rPr>
              <w:t xml:space="preserve">1.4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324" w:name="TBL-1-18-5"/>
            <w:bookmarkEnd w:id="324"/>
            <w:r>
              <w:rPr>
                <w:rFonts w:ascii="Times New Roman" w:hAnsi="Times New Roman"/>
                <w:sz w:val="18"/>
              </w:rPr>
              <w:t xml:space="preserve">0.9 </w:t>
            </w:r>
          </w:p>
        </w:tc>
        <w:tc>
          <w:tcPr>
            <w:tcW w:w="70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325" w:name="TBL-1-18-6"/>
            <w:bookmarkEnd w:id="325"/>
            <w:r>
              <w:rPr>
                <w:rFonts w:ascii="Times New Roman" w:hAnsi="Times New Roman"/>
                <w:sz w:val="18"/>
              </w:rPr>
              <w:t xml:space="preserve">1.9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326" w:name="TBL-1-18-7"/>
            <w:bookmarkEnd w:id="326"/>
            <w:r>
              <w:rPr>
                <w:rFonts w:ascii="Times New Roman" w:hAnsi="Times New Roman"/>
                <w:sz w:val="18"/>
              </w:rPr>
              <w:t xml:space="preserve">1.7 </w:t>
            </w:r>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327" w:name="TBL-1-18-8"/>
            <w:bookmarkEnd w:id="327"/>
            <w:r>
              <w:rPr>
                <w:rFonts w:ascii="Times New Roman" w:hAnsi="Times New Roman"/>
                <w:sz w:val="18"/>
              </w:rPr>
              <w:t xml:space="preserve">1.8 </w:t>
            </w:r>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328" w:name="TBL-1-18-9"/>
            <w:bookmarkEnd w:id="328"/>
            <w:r>
              <w:rPr>
                <w:rFonts w:ascii="Times New Roman" w:hAnsi="Times New Roman"/>
                <w:sz w:val="18"/>
              </w:rPr>
              <w:t xml:space="preserve">1.9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329" w:name="TBL-1-18-10"/>
            <w:bookmarkEnd w:id="329"/>
            <w:r>
              <w:rPr>
                <w:rFonts w:ascii="Times New Roman" w:hAnsi="Times New Roman"/>
                <w:sz w:val="18"/>
              </w:rPr>
              <w:t xml:space="preserve">1.4 </w:t>
            </w:r>
          </w:p>
        </w:tc>
        <w:tc>
          <w:tcPr>
            <w:tcW w:w="706"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330" w:name="TBL-1-18-11"/>
            <w:bookmarkEnd w:id="330"/>
            <w:r>
              <w:rPr>
                <w:rFonts w:ascii="Times New Roman" w:hAnsi="Times New Roman"/>
                <w:sz w:val="18"/>
              </w:rPr>
              <w:t xml:space="preserve">0.0022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331" w:name="TBL-1-18-12"/>
            <w:bookmarkEnd w:id="331"/>
            <w:r>
              <w:rPr>
                <w:rFonts w:ascii="Times New Roman" w:hAnsi="Times New Roman"/>
                <w:sz w:val="18"/>
              </w:rPr>
              <w:t xml:space="preserve">0.0013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332" w:name="TBL-1-18-13"/>
            <w:bookmarkEnd w:id="332"/>
            <w:r>
              <w:rPr>
                <w:rFonts w:ascii="Times New Roman" w:hAnsi="Times New Roman"/>
                <w:sz w:val="18"/>
              </w:rPr>
              <w:t xml:space="preserve">0.0032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333" w:name="TBL-1-18-14"/>
            <w:bookmarkEnd w:id="333"/>
            <w:r>
              <w:rPr>
                <w:rFonts w:ascii="Times New Roman" w:hAnsi="Times New Roman"/>
                <w:sz w:val="18"/>
              </w:rPr>
              <w:t xml:space="preserve">0.0026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334" w:name="TBL-1-18-15"/>
            <w:bookmarkEnd w:id="334"/>
            <w:r>
              <w:rPr>
                <w:rFonts w:ascii="Times New Roman" w:hAnsi="Times New Roman"/>
                <w:sz w:val="18"/>
              </w:rPr>
              <w:t xml:space="preserve">0.0028 </w:t>
            </w:r>
          </w:p>
        </w:tc>
        <w:tc>
          <w:tcPr>
            <w:tcW w:w="706"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335" w:name="TBL-1-18-16"/>
            <w:bookmarkEnd w:id="335"/>
            <w:r>
              <w:rPr>
                <w:rFonts w:ascii="Times New Roman" w:hAnsi="Times New Roman"/>
                <w:sz w:val="18"/>
              </w:rPr>
              <w:t xml:space="preserve">0.0028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336" w:name="TBL-1-18-17"/>
            <w:bookmarkEnd w:id="336"/>
            <w:r>
              <w:rPr>
                <w:rFonts w:ascii="Times New Roman" w:hAnsi="Times New Roman"/>
                <w:sz w:val="18"/>
              </w:rPr>
              <w:t xml:space="preserve">0.0022 </w:t>
            </w:r>
          </w:p>
        </w:tc>
        <w:tc>
          <w:tcPr>
            <w:tcW w:w="1650"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337" w:name="TBL-1-19-1"/>
            <w:bookmarkStart w:id="338" w:name="TBL-1-19-"/>
            <w:bookmarkEnd w:id="337"/>
            <w:bookmarkEnd w:id="338"/>
            <w:r>
              <w:rPr>
                <w:rFonts w:ascii="Times New Roman" w:hAnsi="Times New Roman"/>
                <w:sz w:val="18"/>
              </w:rPr>
              <w:t xml:space="preserve">3.17e-70 </w:t>
            </w:r>
          </w:p>
        </w:tc>
      </w:tr>
      <w:tr>
        <w:trPr/>
        <w:tc>
          <w:tcPr>
            <w:tcW w:w="483"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r>
              <w:rPr>
                <w:rFonts w:ascii="Times New Roman" w:hAnsi="Times New Roman"/>
                <w:sz w:val="18"/>
              </w:rPr>
            </w:r>
            <w:bookmarkStart w:id="339" w:name="TBL-1-19-2"/>
            <w:bookmarkStart w:id="340" w:name="TBL-1-19-2"/>
            <w:bookmarkEnd w:id="340"/>
          </w:p>
        </w:tc>
        <w:tc>
          <w:tcPr>
            <w:tcW w:w="1692"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r>
              <w:rPr>
                <w:rFonts w:ascii="Times New Roman" w:hAnsi="Times New Roman"/>
                <w:sz w:val="18"/>
              </w:rPr>
              <w:t xml:space="preserve">TTAGGGTTTAGGG </w:t>
            </w:r>
            <w:bookmarkStart w:id="341" w:name="TBL-1-19-3"/>
            <w:bookmarkEnd w:id="341"/>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342" w:name="TBL-1-19-4"/>
            <w:bookmarkEnd w:id="342"/>
            <w:r>
              <w:rPr>
                <w:rFonts w:ascii="Times New Roman" w:hAnsi="Times New Roman"/>
                <w:sz w:val="18"/>
              </w:rPr>
              <w:t xml:space="preserve">1.2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343" w:name="TBL-1-19-5"/>
            <w:bookmarkEnd w:id="343"/>
            <w:r>
              <w:rPr>
                <w:rFonts w:ascii="Times New Roman" w:hAnsi="Times New Roman"/>
                <w:sz w:val="18"/>
              </w:rPr>
              <w:t xml:space="preserve">1.4 </w:t>
            </w:r>
          </w:p>
        </w:tc>
        <w:tc>
          <w:tcPr>
            <w:tcW w:w="70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344" w:name="TBL-1-19-6"/>
            <w:bookmarkEnd w:id="344"/>
            <w:r>
              <w:rPr>
                <w:rFonts w:ascii="Times New Roman" w:hAnsi="Times New Roman"/>
                <w:sz w:val="18"/>
              </w:rPr>
              <w:t xml:space="preserve">1.4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345" w:name="TBL-1-19-7"/>
            <w:bookmarkEnd w:id="345"/>
            <w:r>
              <w:rPr>
                <w:rFonts w:ascii="Times New Roman" w:hAnsi="Times New Roman"/>
                <w:sz w:val="18"/>
              </w:rPr>
              <w:t xml:space="preserve">1.5 </w:t>
            </w:r>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346" w:name="TBL-1-19-8"/>
            <w:bookmarkEnd w:id="346"/>
            <w:r>
              <w:rPr>
                <w:rFonts w:ascii="Times New Roman" w:hAnsi="Times New Roman"/>
                <w:sz w:val="18"/>
              </w:rPr>
              <w:t xml:space="preserve">1.3 </w:t>
            </w:r>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347" w:name="TBL-1-19-9"/>
            <w:bookmarkEnd w:id="347"/>
            <w:r>
              <w:rPr>
                <w:rFonts w:ascii="Times New Roman" w:hAnsi="Times New Roman"/>
                <w:sz w:val="18"/>
              </w:rPr>
              <w:t xml:space="preserve">2.0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348" w:name="TBL-1-19-10"/>
            <w:bookmarkEnd w:id="348"/>
            <w:r>
              <w:rPr>
                <w:rFonts w:ascii="Times New Roman" w:hAnsi="Times New Roman"/>
                <w:sz w:val="18"/>
              </w:rPr>
              <w:t xml:space="preserve">2.3 </w:t>
            </w:r>
          </w:p>
        </w:tc>
        <w:tc>
          <w:tcPr>
            <w:tcW w:w="706"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349" w:name="TBL-1-19-11"/>
            <w:bookmarkEnd w:id="349"/>
            <w:r>
              <w:rPr>
                <w:rFonts w:ascii="Times New Roman" w:hAnsi="Times New Roman"/>
                <w:sz w:val="18"/>
              </w:rPr>
              <w:t xml:space="preserve">0.0011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350" w:name="TBL-1-19-12"/>
            <w:bookmarkEnd w:id="350"/>
            <w:r>
              <w:rPr>
                <w:rFonts w:ascii="Times New Roman" w:hAnsi="Times New Roman"/>
                <w:sz w:val="18"/>
              </w:rPr>
              <w:t xml:space="preserve">0.0017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351" w:name="TBL-1-19-13"/>
            <w:bookmarkEnd w:id="351"/>
            <w:r>
              <w:rPr>
                <w:rFonts w:ascii="Times New Roman" w:hAnsi="Times New Roman"/>
                <w:sz w:val="18"/>
              </w:rPr>
              <w:t xml:space="preserve">0.0013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352" w:name="TBL-1-19-14"/>
            <w:bookmarkEnd w:id="352"/>
            <w:r>
              <w:rPr>
                <w:rFonts w:ascii="Times New Roman" w:hAnsi="Times New Roman"/>
                <w:sz w:val="18"/>
              </w:rPr>
              <w:t xml:space="preserve">0.0014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353" w:name="TBL-1-19-15"/>
            <w:bookmarkEnd w:id="353"/>
            <w:r>
              <w:rPr>
                <w:rFonts w:ascii="Times New Roman" w:hAnsi="Times New Roman"/>
                <w:sz w:val="18"/>
              </w:rPr>
              <w:t xml:space="preserve">0.0016 </w:t>
            </w:r>
          </w:p>
        </w:tc>
        <w:tc>
          <w:tcPr>
            <w:tcW w:w="706"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354" w:name="TBL-1-19-16"/>
            <w:bookmarkEnd w:id="354"/>
            <w:r>
              <w:rPr>
                <w:rFonts w:ascii="Times New Roman" w:hAnsi="Times New Roman"/>
                <w:sz w:val="18"/>
              </w:rPr>
              <w:t xml:space="preserve">0.0021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355" w:name="TBL-1-19-17"/>
            <w:bookmarkEnd w:id="355"/>
            <w:r>
              <w:rPr>
                <w:rFonts w:ascii="Times New Roman" w:hAnsi="Times New Roman"/>
                <w:sz w:val="18"/>
              </w:rPr>
              <w:t xml:space="preserve">0.0033 </w:t>
            </w:r>
          </w:p>
        </w:tc>
        <w:tc>
          <w:tcPr>
            <w:tcW w:w="1650"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356" w:name="TBL-1-20-1"/>
            <w:bookmarkStart w:id="357" w:name="TBL-1-20-"/>
            <w:bookmarkEnd w:id="356"/>
            <w:bookmarkEnd w:id="357"/>
            <w:r>
              <w:rPr>
                <w:rFonts w:ascii="Times New Roman" w:hAnsi="Times New Roman"/>
                <w:sz w:val="18"/>
              </w:rPr>
              <w:t>5.17e-68</w:t>
            </w:r>
          </w:p>
        </w:tc>
      </w:tr>
      <w:tr>
        <w:trPr/>
        <w:tc>
          <w:tcPr>
            <w:tcW w:w="483"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r>
              <w:rPr>
                <w:rFonts w:ascii="Times New Roman" w:hAnsi="Times New Roman"/>
                <w:sz w:val="18"/>
              </w:rPr>
            </w:r>
            <w:bookmarkStart w:id="358" w:name="TBL-1-20-2"/>
            <w:bookmarkStart w:id="359" w:name="TBL-1-20-2"/>
            <w:bookmarkEnd w:id="359"/>
          </w:p>
        </w:tc>
        <w:tc>
          <w:tcPr>
            <w:tcW w:w="1692"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r>
              <w:rPr>
                <w:rFonts w:ascii="Times New Roman" w:hAnsi="Times New Roman"/>
                <w:sz w:val="18"/>
              </w:rPr>
              <w:t xml:space="preserve">TTGGGTTAGGG </w:t>
            </w:r>
            <w:bookmarkStart w:id="360" w:name="TBL-1-20-3"/>
            <w:bookmarkEnd w:id="360"/>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361" w:name="TBL-1-20-4"/>
            <w:bookmarkEnd w:id="361"/>
            <w:r>
              <w:rPr>
                <w:rFonts w:ascii="Times New Roman" w:hAnsi="Times New Roman"/>
                <w:sz w:val="18"/>
              </w:rPr>
              <w:t xml:space="preserve">1.7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362" w:name="TBL-1-20-5"/>
            <w:bookmarkEnd w:id="362"/>
            <w:r>
              <w:rPr>
                <w:rFonts w:ascii="Times New Roman" w:hAnsi="Times New Roman"/>
                <w:sz w:val="18"/>
              </w:rPr>
              <w:t xml:space="preserve">1.0 </w:t>
            </w:r>
          </w:p>
        </w:tc>
        <w:tc>
          <w:tcPr>
            <w:tcW w:w="70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363" w:name="TBL-1-20-6"/>
            <w:bookmarkEnd w:id="363"/>
            <w:r>
              <w:rPr>
                <w:rFonts w:ascii="Times New Roman" w:hAnsi="Times New Roman"/>
                <w:sz w:val="18"/>
              </w:rPr>
              <w:t xml:space="preserve">2.1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364" w:name="TBL-1-20-7"/>
            <w:bookmarkEnd w:id="364"/>
            <w:r>
              <w:rPr>
                <w:rFonts w:ascii="Times New Roman" w:hAnsi="Times New Roman"/>
                <w:sz w:val="18"/>
              </w:rPr>
              <w:t xml:space="preserve">1.9 </w:t>
            </w:r>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365" w:name="TBL-1-20-8"/>
            <w:bookmarkEnd w:id="365"/>
            <w:r>
              <w:rPr>
                <w:rFonts w:ascii="Times New Roman" w:hAnsi="Times New Roman"/>
                <w:sz w:val="18"/>
              </w:rPr>
              <w:t xml:space="preserve">1.9 </w:t>
            </w:r>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366" w:name="TBL-1-20-9"/>
            <w:bookmarkEnd w:id="366"/>
            <w:r>
              <w:rPr>
                <w:rFonts w:ascii="Times New Roman" w:hAnsi="Times New Roman"/>
                <w:sz w:val="18"/>
              </w:rPr>
              <w:t xml:space="preserve">2.0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367" w:name="TBL-1-20-10"/>
            <w:bookmarkEnd w:id="367"/>
            <w:r>
              <w:rPr>
                <w:rFonts w:ascii="Times New Roman" w:hAnsi="Times New Roman"/>
                <w:sz w:val="18"/>
              </w:rPr>
              <w:t xml:space="preserve">1.1 </w:t>
            </w:r>
          </w:p>
        </w:tc>
        <w:tc>
          <w:tcPr>
            <w:tcW w:w="706"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368" w:name="TBL-1-20-11"/>
            <w:bookmarkEnd w:id="368"/>
            <w:r>
              <w:rPr>
                <w:rFonts w:ascii="Times New Roman" w:hAnsi="Times New Roman"/>
                <w:sz w:val="18"/>
              </w:rPr>
              <w:t xml:space="preserve">0.0012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369" w:name="TBL-1-20-12"/>
            <w:bookmarkEnd w:id="369"/>
            <w:r>
              <w:rPr>
                <w:rFonts w:ascii="Times New Roman" w:hAnsi="Times New Roman"/>
                <w:sz w:val="18"/>
              </w:rPr>
              <w:t xml:space="preserve">0.0007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370" w:name="TBL-1-20-13"/>
            <w:bookmarkEnd w:id="370"/>
            <w:r>
              <w:rPr>
                <w:rFonts w:ascii="Times New Roman" w:hAnsi="Times New Roman"/>
                <w:sz w:val="18"/>
              </w:rPr>
              <w:t xml:space="preserve">0.0013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371" w:name="TBL-1-20-14"/>
            <w:bookmarkEnd w:id="371"/>
            <w:r>
              <w:rPr>
                <w:rFonts w:ascii="Times New Roman" w:hAnsi="Times New Roman"/>
                <w:sz w:val="18"/>
              </w:rPr>
              <w:t xml:space="preserve">0.0014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372" w:name="TBL-1-20-15"/>
            <w:bookmarkEnd w:id="372"/>
            <w:r>
              <w:rPr>
                <w:rFonts w:ascii="Times New Roman" w:hAnsi="Times New Roman"/>
                <w:sz w:val="18"/>
              </w:rPr>
              <w:t xml:space="preserve">0.0015 </w:t>
            </w:r>
          </w:p>
        </w:tc>
        <w:tc>
          <w:tcPr>
            <w:tcW w:w="706"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373" w:name="TBL-1-20-16"/>
            <w:bookmarkEnd w:id="373"/>
            <w:r>
              <w:rPr>
                <w:rFonts w:ascii="Times New Roman" w:hAnsi="Times New Roman"/>
                <w:sz w:val="18"/>
              </w:rPr>
              <w:t xml:space="preserve">0.0014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374" w:name="TBL-1-20-17"/>
            <w:bookmarkEnd w:id="374"/>
            <w:r>
              <w:rPr>
                <w:rFonts w:ascii="Times New Roman" w:hAnsi="Times New Roman"/>
                <w:sz w:val="18"/>
              </w:rPr>
              <w:t xml:space="preserve">0.0008 </w:t>
            </w:r>
          </w:p>
        </w:tc>
        <w:tc>
          <w:tcPr>
            <w:tcW w:w="1650"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375" w:name="TBL-1-21-1"/>
            <w:bookmarkStart w:id="376" w:name="TBL-1-21-"/>
            <w:bookmarkEnd w:id="375"/>
            <w:bookmarkEnd w:id="376"/>
            <w:r>
              <w:rPr>
                <w:rFonts w:ascii="Times New Roman" w:hAnsi="Times New Roman"/>
                <w:sz w:val="18"/>
              </w:rPr>
              <w:t xml:space="preserve">1.75e-53 </w:t>
            </w:r>
          </w:p>
        </w:tc>
      </w:tr>
      <w:tr>
        <w:trPr/>
        <w:tc>
          <w:tcPr>
            <w:tcW w:w="483"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r>
              <w:rPr>
                <w:rFonts w:ascii="Times New Roman" w:hAnsi="Times New Roman"/>
                <w:sz w:val="18"/>
              </w:rPr>
            </w:r>
            <w:bookmarkStart w:id="377" w:name="TBL-1-21-2"/>
            <w:bookmarkStart w:id="378" w:name="TBL-1-21-2"/>
            <w:bookmarkEnd w:id="378"/>
          </w:p>
        </w:tc>
        <w:tc>
          <w:tcPr>
            <w:tcW w:w="1692"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r>
              <w:rPr>
                <w:rFonts w:ascii="Times New Roman" w:hAnsi="Times New Roman"/>
                <w:sz w:val="18"/>
              </w:rPr>
              <w:t>TTAGGGTTAAGGG</w:t>
            </w:r>
            <w:bookmarkStart w:id="379" w:name="TBL-1-21-3"/>
            <w:bookmarkEnd w:id="379"/>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380" w:name="TBL-1-21-4"/>
            <w:bookmarkEnd w:id="380"/>
            <w:r>
              <w:rPr>
                <w:rFonts w:ascii="Times New Roman" w:hAnsi="Times New Roman"/>
                <w:sz w:val="18"/>
              </w:rPr>
              <w:t xml:space="preserve">0.5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381" w:name="TBL-1-21-5"/>
            <w:bookmarkEnd w:id="381"/>
            <w:r>
              <w:rPr>
                <w:rFonts w:ascii="Times New Roman" w:hAnsi="Times New Roman"/>
                <w:sz w:val="18"/>
              </w:rPr>
              <w:t xml:space="preserve">1.0 </w:t>
            </w:r>
          </w:p>
        </w:tc>
        <w:tc>
          <w:tcPr>
            <w:tcW w:w="70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382" w:name="TBL-1-21-6"/>
            <w:bookmarkEnd w:id="382"/>
            <w:r>
              <w:rPr>
                <w:rFonts w:ascii="Times New Roman" w:hAnsi="Times New Roman"/>
                <w:sz w:val="18"/>
              </w:rPr>
              <w:t xml:space="preserve">0.9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383" w:name="TBL-1-21-7"/>
            <w:bookmarkEnd w:id="383"/>
            <w:r>
              <w:rPr>
                <w:rFonts w:ascii="Times New Roman" w:hAnsi="Times New Roman"/>
                <w:sz w:val="18"/>
              </w:rPr>
              <w:t xml:space="preserve">0.5 </w:t>
            </w:r>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384" w:name="TBL-1-21-8"/>
            <w:bookmarkEnd w:id="384"/>
            <w:r>
              <w:rPr>
                <w:rFonts w:ascii="Times New Roman" w:hAnsi="Times New Roman"/>
                <w:sz w:val="18"/>
              </w:rPr>
              <w:t xml:space="preserve">0.7 </w:t>
            </w:r>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385" w:name="TBL-1-21-9"/>
            <w:bookmarkEnd w:id="385"/>
            <w:r>
              <w:rPr>
                <w:rFonts w:ascii="Times New Roman" w:hAnsi="Times New Roman"/>
                <w:sz w:val="18"/>
              </w:rPr>
              <w:t xml:space="preserve">0.7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386" w:name="TBL-1-21-10"/>
            <w:bookmarkEnd w:id="386"/>
            <w:r>
              <w:rPr>
                <w:rFonts w:ascii="Times New Roman" w:hAnsi="Times New Roman"/>
                <w:sz w:val="18"/>
              </w:rPr>
              <w:t xml:space="preserve">1.0 </w:t>
            </w:r>
          </w:p>
        </w:tc>
        <w:tc>
          <w:tcPr>
            <w:tcW w:w="706"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387" w:name="TBL-1-21-11"/>
            <w:bookmarkEnd w:id="387"/>
            <w:r>
              <w:rPr>
                <w:rFonts w:ascii="Times New Roman" w:hAnsi="Times New Roman"/>
                <w:sz w:val="18"/>
              </w:rPr>
              <w:t xml:space="preserve">0.0005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388" w:name="TBL-1-21-12"/>
            <w:bookmarkEnd w:id="388"/>
            <w:r>
              <w:rPr>
                <w:rFonts w:ascii="Times New Roman" w:hAnsi="Times New Roman"/>
                <w:sz w:val="18"/>
              </w:rPr>
              <w:t xml:space="preserve">0.0020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389" w:name="TBL-1-21-13"/>
            <w:bookmarkEnd w:id="389"/>
            <w:r>
              <w:rPr>
                <w:rFonts w:ascii="Times New Roman" w:hAnsi="Times New Roman"/>
                <w:sz w:val="18"/>
              </w:rPr>
              <w:t xml:space="preserve">0.0009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390" w:name="TBL-1-21-14"/>
            <w:bookmarkEnd w:id="390"/>
            <w:r>
              <w:rPr>
                <w:rFonts w:ascii="Times New Roman" w:hAnsi="Times New Roman"/>
                <w:sz w:val="18"/>
              </w:rPr>
              <w:t xml:space="preserve">0.0004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391" w:name="TBL-1-21-15"/>
            <w:bookmarkEnd w:id="391"/>
            <w:r>
              <w:rPr>
                <w:rFonts w:ascii="Times New Roman" w:hAnsi="Times New Roman"/>
                <w:sz w:val="18"/>
              </w:rPr>
              <w:t xml:space="preserve">0.0006 </w:t>
            </w:r>
          </w:p>
        </w:tc>
        <w:tc>
          <w:tcPr>
            <w:tcW w:w="706"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392" w:name="TBL-1-21-16"/>
            <w:bookmarkEnd w:id="392"/>
            <w:r>
              <w:rPr>
                <w:rFonts w:ascii="Times New Roman" w:hAnsi="Times New Roman"/>
                <w:sz w:val="18"/>
              </w:rPr>
              <w:t xml:space="preserve">0.0009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393" w:name="TBL-1-21-17"/>
            <w:bookmarkEnd w:id="393"/>
            <w:r>
              <w:rPr>
                <w:rFonts w:ascii="Times New Roman" w:hAnsi="Times New Roman"/>
                <w:sz w:val="18"/>
              </w:rPr>
              <w:t xml:space="preserve">0.0007 </w:t>
            </w:r>
          </w:p>
        </w:tc>
        <w:tc>
          <w:tcPr>
            <w:tcW w:w="1650"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394" w:name="TBL-1-22-1"/>
            <w:bookmarkStart w:id="395" w:name="TBL-1-22-"/>
            <w:bookmarkEnd w:id="394"/>
            <w:bookmarkEnd w:id="395"/>
            <w:r>
              <w:rPr>
                <w:rFonts w:ascii="Times New Roman" w:hAnsi="Times New Roman"/>
                <w:sz w:val="18"/>
              </w:rPr>
              <w:t>1.03e-50</w:t>
            </w:r>
          </w:p>
        </w:tc>
      </w:tr>
      <w:tr>
        <w:trPr/>
        <w:tc>
          <w:tcPr>
            <w:tcW w:w="483"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r>
              <w:rPr>
                <w:rFonts w:ascii="Times New Roman" w:hAnsi="Times New Roman"/>
                <w:sz w:val="18"/>
              </w:rPr>
              <w:t xml:space="preserve">p </w:t>
            </w:r>
            <w:bookmarkStart w:id="396" w:name="TBL-1-22-2"/>
            <w:bookmarkEnd w:id="396"/>
          </w:p>
        </w:tc>
        <w:tc>
          <w:tcPr>
            <w:tcW w:w="1692"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r>
              <w:rPr>
                <w:rFonts w:ascii="Times New Roman" w:hAnsi="Times New Roman"/>
                <w:sz w:val="18"/>
              </w:rPr>
              <w:t xml:space="preserve">CCCTAA </w:t>
            </w:r>
            <w:bookmarkStart w:id="397" w:name="TBL-1-22-3"/>
            <w:bookmarkEnd w:id="397"/>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398" w:name="TBL-1-22-4"/>
            <w:bookmarkEnd w:id="398"/>
            <w:r>
              <w:rPr>
                <w:rFonts w:ascii="Times New Roman" w:hAnsi="Times New Roman"/>
                <w:sz w:val="18"/>
              </w:rPr>
              <w:t xml:space="preserve">21.5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399" w:name="TBL-1-22-5"/>
            <w:bookmarkEnd w:id="399"/>
            <w:r>
              <w:rPr>
                <w:rFonts w:ascii="Times New Roman" w:hAnsi="Times New Roman"/>
                <w:sz w:val="18"/>
              </w:rPr>
              <w:t xml:space="preserve">36.3 </w:t>
            </w:r>
          </w:p>
        </w:tc>
        <w:tc>
          <w:tcPr>
            <w:tcW w:w="70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00" w:name="TBL-1-22-6"/>
            <w:bookmarkEnd w:id="400"/>
            <w:r>
              <w:rPr>
                <w:rFonts w:ascii="Times New Roman" w:hAnsi="Times New Roman"/>
                <w:sz w:val="18"/>
              </w:rPr>
              <w:t xml:space="preserve">19.9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01" w:name="TBL-1-22-7"/>
            <w:bookmarkEnd w:id="401"/>
            <w:r>
              <w:rPr>
                <w:rFonts w:ascii="Times New Roman" w:hAnsi="Times New Roman"/>
                <w:sz w:val="18"/>
              </w:rPr>
              <w:t xml:space="preserve">17.1 </w:t>
            </w:r>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02" w:name="TBL-1-22-8"/>
            <w:bookmarkEnd w:id="402"/>
            <w:r>
              <w:rPr>
                <w:rFonts w:ascii="Times New Roman" w:hAnsi="Times New Roman"/>
                <w:sz w:val="18"/>
              </w:rPr>
              <w:t xml:space="preserve">32.0 </w:t>
            </w:r>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03" w:name="TBL-1-22-9"/>
            <w:bookmarkEnd w:id="403"/>
            <w:r>
              <w:rPr>
                <w:rFonts w:ascii="Times New Roman" w:hAnsi="Times New Roman"/>
                <w:sz w:val="18"/>
              </w:rPr>
              <w:t xml:space="preserve">16.9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04" w:name="TBL-1-22-10"/>
            <w:bookmarkEnd w:id="404"/>
            <w:r>
              <w:rPr>
                <w:rFonts w:ascii="Times New Roman" w:hAnsi="Times New Roman"/>
                <w:sz w:val="18"/>
              </w:rPr>
              <w:t xml:space="preserve">11.6 </w:t>
            </w:r>
          </w:p>
        </w:tc>
        <w:tc>
          <w:tcPr>
            <w:tcW w:w="706"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05" w:name="TBL-1-22-11"/>
            <w:bookmarkEnd w:id="405"/>
            <w:r>
              <w:rPr>
                <w:rFonts w:ascii="Times New Roman" w:hAnsi="Times New Roman"/>
                <w:sz w:val="18"/>
              </w:rPr>
              <w:t xml:space="preserve">0.1687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06" w:name="TBL-1-22-12"/>
            <w:bookmarkEnd w:id="406"/>
            <w:r>
              <w:rPr>
                <w:rFonts w:ascii="Times New Roman" w:hAnsi="Times New Roman"/>
                <w:sz w:val="18"/>
              </w:rPr>
              <w:t xml:space="preserve">0.3113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07" w:name="TBL-1-22-13"/>
            <w:bookmarkEnd w:id="407"/>
            <w:r>
              <w:rPr>
                <w:rFonts w:ascii="Times New Roman" w:hAnsi="Times New Roman"/>
                <w:sz w:val="18"/>
              </w:rPr>
              <w:t xml:space="preserve">0.1491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08" w:name="TBL-1-22-14"/>
            <w:bookmarkEnd w:id="408"/>
            <w:r>
              <w:rPr>
                <w:rFonts w:ascii="Times New Roman" w:hAnsi="Times New Roman"/>
                <w:sz w:val="18"/>
              </w:rPr>
              <w:t xml:space="preserve">0.1258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09" w:name="TBL-1-22-15"/>
            <w:bookmarkEnd w:id="409"/>
            <w:r>
              <w:rPr>
                <w:rFonts w:ascii="Times New Roman" w:hAnsi="Times New Roman"/>
                <w:sz w:val="18"/>
              </w:rPr>
              <w:t xml:space="preserve">0.2639 </w:t>
            </w:r>
          </w:p>
        </w:tc>
        <w:tc>
          <w:tcPr>
            <w:tcW w:w="706"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10" w:name="TBL-1-22-16"/>
            <w:bookmarkEnd w:id="410"/>
            <w:r>
              <w:rPr>
                <w:rFonts w:ascii="Times New Roman" w:hAnsi="Times New Roman"/>
                <w:sz w:val="18"/>
              </w:rPr>
              <w:t xml:space="preserve">0.1255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11" w:name="TBL-1-22-17"/>
            <w:bookmarkEnd w:id="411"/>
            <w:r>
              <w:rPr>
                <w:rFonts w:ascii="Times New Roman" w:hAnsi="Times New Roman"/>
                <w:sz w:val="18"/>
              </w:rPr>
              <w:t xml:space="preserve">0.0831 </w:t>
            </w:r>
          </w:p>
        </w:tc>
        <w:tc>
          <w:tcPr>
            <w:tcW w:w="1650"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12" w:name="TBL-1-23-1"/>
            <w:bookmarkStart w:id="413" w:name="TBL-1-23-"/>
            <w:bookmarkEnd w:id="412"/>
            <w:bookmarkEnd w:id="413"/>
            <w:r>
              <w:rPr>
                <w:rFonts w:ascii="Times New Roman" w:hAnsi="Times New Roman"/>
                <w:sz w:val="18"/>
              </w:rPr>
              <w:t xml:space="preserve">9.51e-113 </w:t>
            </w:r>
          </w:p>
        </w:tc>
      </w:tr>
      <w:tr>
        <w:trPr/>
        <w:tc>
          <w:tcPr>
            <w:tcW w:w="483"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r>
              <w:rPr>
                <w:rFonts w:ascii="Times New Roman" w:hAnsi="Times New Roman"/>
                <w:sz w:val="18"/>
              </w:rPr>
            </w:r>
            <w:bookmarkStart w:id="414" w:name="TBL-1-23-2"/>
            <w:bookmarkStart w:id="415" w:name="TBL-1-23-2"/>
            <w:bookmarkEnd w:id="415"/>
          </w:p>
        </w:tc>
        <w:tc>
          <w:tcPr>
            <w:tcW w:w="1692"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r>
              <w:rPr>
                <w:rFonts w:ascii="Times New Roman" w:hAnsi="Times New Roman"/>
                <w:sz w:val="18"/>
              </w:rPr>
              <w:t xml:space="preserve">CCCCAA </w:t>
            </w:r>
            <w:bookmarkStart w:id="416" w:name="TBL-1-23-3"/>
            <w:bookmarkEnd w:id="416"/>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17" w:name="TBL-1-23-4"/>
            <w:bookmarkEnd w:id="417"/>
            <w:r>
              <w:rPr>
                <w:rFonts w:ascii="Times New Roman" w:hAnsi="Times New Roman"/>
                <w:sz w:val="18"/>
              </w:rPr>
              <w:t xml:space="preserve">1.5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18" w:name="TBL-1-23-5"/>
            <w:bookmarkEnd w:id="418"/>
            <w:r>
              <w:rPr>
                <w:rFonts w:ascii="Times New Roman" w:hAnsi="Times New Roman"/>
                <w:sz w:val="18"/>
              </w:rPr>
              <w:t xml:space="preserve">1.6 </w:t>
            </w:r>
          </w:p>
        </w:tc>
        <w:tc>
          <w:tcPr>
            <w:tcW w:w="70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19" w:name="TBL-1-23-6"/>
            <w:bookmarkEnd w:id="419"/>
            <w:r>
              <w:rPr>
                <w:rFonts w:ascii="Times New Roman" w:hAnsi="Times New Roman"/>
                <w:sz w:val="18"/>
              </w:rPr>
              <w:t xml:space="preserve">1.4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20" w:name="TBL-1-23-7"/>
            <w:bookmarkEnd w:id="420"/>
            <w:r>
              <w:rPr>
                <w:rFonts w:ascii="Times New Roman" w:hAnsi="Times New Roman"/>
                <w:sz w:val="18"/>
              </w:rPr>
              <w:t xml:space="preserve">1.1 </w:t>
            </w:r>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21" w:name="TBL-1-23-8"/>
            <w:bookmarkEnd w:id="421"/>
            <w:r>
              <w:rPr>
                <w:rFonts w:ascii="Times New Roman" w:hAnsi="Times New Roman"/>
                <w:sz w:val="18"/>
              </w:rPr>
              <w:t xml:space="preserve">1.8 </w:t>
            </w:r>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22" w:name="TBL-1-23-9"/>
            <w:bookmarkEnd w:id="422"/>
            <w:r>
              <w:rPr>
                <w:rFonts w:ascii="Times New Roman" w:hAnsi="Times New Roman"/>
                <w:sz w:val="18"/>
              </w:rPr>
              <w:t xml:space="preserve">1.1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23" w:name="TBL-1-23-10"/>
            <w:bookmarkEnd w:id="423"/>
            <w:r>
              <w:rPr>
                <w:rFonts w:ascii="Times New Roman" w:hAnsi="Times New Roman"/>
                <w:sz w:val="18"/>
              </w:rPr>
              <w:t xml:space="preserve">1.4 </w:t>
            </w:r>
          </w:p>
        </w:tc>
        <w:tc>
          <w:tcPr>
            <w:tcW w:w="706"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24" w:name="TBL-1-23-11"/>
            <w:bookmarkEnd w:id="424"/>
            <w:r>
              <w:rPr>
                <w:rFonts w:ascii="Times New Roman" w:hAnsi="Times New Roman"/>
                <w:sz w:val="18"/>
              </w:rPr>
              <w:t xml:space="preserve">0.0100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25" w:name="TBL-1-23-12"/>
            <w:bookmarkEnd w:id="425"/>
            <w:r>
              <w:rPr>
                <w:rFonts w:ascii="Times New Roman" w:hAnsi="Times New Roman"/>
                <w:sz w:val="18"/>
              </w:rPr>
              <w:t xml:space="preserve">0.0104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26" w:name="TBL-1-23-13"/>
            <w:bookmarkEnd w:id="426"/>
            <w:r>
              <w:rPr>
                <w:rFonts w:ascii="Times New Roman" w:hAnsi="Times New Roman"/>
                <w:sz w:val="18"/>
              </w:rPr>
              <w:t xml:space="preserve">0.0087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27" w:name="TBL-1-23-14"/>
            <w:bookmarkEnd w:id="427"/>
            <w:r>
              <w:rPr>
                <w:rFonts w:ascii="Times New Roman" w:hAnsi="Times New Roman"/>
                <w:sz w:val="18"/>
              </w:rPr>
              <w:t xml:space="preserve">0.0073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28" w:name="TBL-1-23-15"/>
            <w:bookmarkEnd w:id="428"/>
            <w:r>
              <w:rPr>
                <w:rFonts w:ascii="Times New Roman" w:hAnsi="Times New Roman"/>
                <w:sz w:val="18"/>
              </w:rPr>
              <w:t xml:space="preserve">0.0120 </w:t>
            </w:r>
          </w:p>
        </w:tc>
        <w:tc>
          <w:tcPr>
            <w:tcW w:w="706"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29" w:name="TBL-1-23-16"/>
            <w:bookmarkEnd w:id="429"/>
            <w:r>
              <w:rPr>
                <w:rFonts w:ascii="Times New Roman" w:hAnsi="Times New Roman"/>
                <w:sz w:val="18"/>
              </w:rPr>
              <w:t xml:space="preserve">0.0073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30" w:name="TBL-1-23-17"/>
            <w:bookmarkEnd w:id="430"/>
            <w:r>
              <w:rPr>
                <w:rFonts w:ascii="Times New Roman" w:hAnsi="Times New Roman"/>
                <w:sz w:val="18"/>
              </w:rPr>
              <w:t xml:space="preserve">0.0093 </w:t>
            </w:r>
          </w:p>
        </w:tc>
        <w:tc>
          <w:tcPr>
            <w:tcW w:w="1650"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31" w:name="TBL-1-24-"/>
            <w:bookmarkStart w:id="432" w:name="TBL-1-24-1"/>
            <w:bookmarkEnd w:id="431"/>
            <w:bookmarkEnd w:id="432"/>
            <w:r>
              <w:rPr>
                <w:rFonts w:ascii="Times New Roman" w:hAnsi="Times New Roman"/>
                <w:sz w:val="18"/>
              </w:rPr>
              <w:t xml:space="preserve">1.05e-73 </w:t>
            </w:r>
          </w:p>
        </w:tc>
      </w:tr>
      <w:tr>
        <w:trPr/>
        <w:tc>
          <w:tcPr>
            <w:tcW w:w="483"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r>
              <w:rPr>
                <w:rFonts w:ascii="Times New Roman" w:hAnsi="Times New Roman"/>
                <w:sz w:val="18"/>
              </w:rPr>
            </w:r>
            <w:bookmarkStart w:id="433" w:name="TBL-1-24-2"/>
            <w:bookmarkStart w:id="434" w:name="TBL-1-24-2"/>
            <w:bookmarkEnd w:id="434"/>
          </w:p>
        </w:tc>
        <w:tc>
          <w:tcPr>
            <w:tcW w:w="1692"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r>
              <w:rPr>
                <w:rFonts w:ascii="Times New Roman" w:hAnsi="Times New Roman"/>
                <w:sz w:val="18"/>
              </w:rPr>
              <w:t xml:space="preserve">CCCCTAA </w:t>
            </w:r>
            <w:bookmarkStart w:id="435" w:name="TBL-1-24-3"/>
            <w:bookmarkEnd w:id="435"/>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36" w:name="TBL-1-24-4"/>
            <w:bookmarkEnd w:id="436"/>
            <w:r>
              <w:rPr>
                <w:rFonts w:ascii="Times New Roman" w:hAnsi="Times New Roman"/>
                <w:sz w:val="18"/>
              </w:rPr>
              <w:t xml:space="preserve">2.3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37" w:name="TBL-1-24-5"/>
            <w:bookmarkEnd w:id="437"/>
            <w:r>
              <w:rPr>
                <w:rFonts w:ascii="Times New Roman" w:hAnsi="Times New Roman"/>
                <w:sz w:val="18"/>
              </w:rPr>
              <w:t xml:space="preserve">2.4 </w:t>
            </w:r>
          </w:p>
        </w:tc>
        <w:tc>
          <w:tcPr>
            <w:tcW w:w="70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38" w:name="TBL-1-24-6"/>
            <w:bookmarkEnd w:id="438"/>
            <w:r>
              <w:rPr>
                <w:rFonts w:ascii="Times New Roman" w:hAnsi="Times New Roman"/>
                <w:sz w:val="18"/>
              </w:rPr>
              <w:t xml:space="preserve">1.9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39" w:name="TBL-1-24-7"/>
            <w:bookmarkEnd w:id="439"/>
            <w:r>
              <w:rPr>
                <w:rFonts w:ascii="Times New Roman" w:hAnsi="Times New Roman"/>
                <w:sz w:val="18"/>
              </w:rPr>
              <w:t xml:space="preserve">2.0 </w:t>
            </w:r>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40" w:name="TBL-1-24-8"/>
            <w:bookmarkEnd w:id="440"/>
            <w:r>
              <w:rPr>
                <w:rFonts w:ascii="Times New Roman" w:hAnsi="Times New Roman"/>
                <w:sz w:val="18"/>
              </w:rPr>
              <w:t xml:space="preserve">2.2 </w:t>
            </w:r>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41" w:name="TBL-1-24-9"/>
            <w:bookmarkEnd w:id="441"/>
            <w:r>
              <w:rPr>
                <w:rFonts w:ascii="Times New Roman" w:hAnsi="Times New Roman"/>
                <w:sz w:val="18"/>
              </w:rPr>
              <w:t xml:space="preserve">1.9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42" w:name="TBL-1-24-10"/>
            <w:bookmarkEnd w:id="442"/>
            <w:r>
              <w:rPr>
                <w:rFonts w:ascii="Times New Roman" w:hAnsi="Times New Roman"/>
                <w:sz w:val="18"/>
              </w:rPr>
              <w:t xml:space="preserve">1.9 </w:t>
            </w:r>
          </w:p>
        </w:tc>
        <w:tc>
          <w:tcPr>
            <w:tcW w:w="706"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43" w:name="TBL-1-24-11"/>
            <w:bookmarkEnd w:id="443"/>
            <w:r>
              <w:rPr>
                <w:rFonts w:ascii="Times New Roman" w:hAnsi="Times New Roman"/>
                <w:sz w:val="18"/>
              </w:rPr>
              <w:t xml:space="preserve">0.0075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44" w:name="TBL-1-24-12"/>
            <w:bookmarkEnd w:id="444"/>
            <w:r>
              <w:rPr>
                <w:rFonts w:ascii="Times New Roman" w:hAnsi="Times New Roman"/>
                <w:sz w:val="18"/>
              </w:rPr>
              <w:t xml:space="preserve">0.0075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45" w:name="TBL-1-24-13"/>
            <w:bookmarkEnd w:id="445"/>
            <w:r>
              <w:rPr>
                <w:rFonts w:ascii="Times New Roman" w:hAnsi="Times New Roman"/>
                <w:sz w:val="18"/>
              </w:rPr>
              <w:t xml:space="preserve">0.0054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46" w:name="TBL-1-24-14"/>
            <w:bookmarkEnd w:id="446"/>
            <w:r>
              <w:rPr>
                <w:rFonts w:ascii="Times New Roman" w:hAnsi="Times New Roman"/>
                <w:sz w:val="18"/>
              </w:rPr>
              <w:t xml:space="preserve">0.0059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47" w:name="TBL-1-24-15"/>
            <w:bookmarkEnd w:id="447"/>
            <w:r>
              <w:rPr>
                <w:rFonts w:ascii="Times New Roman" w:hAnsi="Times New Roman"/>
                <w:sz w:val="18"/>
              </w:rPr>
              <w:t xml:space="preserve">0.0067 </w:t>
            </w:r>
          </w:p>
        </w:tc>
        <w:tc>
          <w:tcPr>
            <w:tcW w:w="706"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48" w:name="TBL-1-24-16"/>
            <w:bookmarkEnd w:id="448"/>
            <w:r>
              <w:rPr>
                <w:rFonts w:ascii="Times New Roman" w:hAnsi="Times New Roman"/>
                <w:sz w:val="18"/>
              </w:rPr>
              <w:t xml:space="preserve">0.0056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49" w:name="TBL-1-24-17"/>
            <w:bookmarkEnd w:id="449"/>
            <w:r>
              <w:rPr>
                <w:rFonts w:ascii="Times New Roman" w:hAnsi="Times New Roman"/>
                <w:sz w:val="18"/>
              </w:rPr>
              <w:t xml:space="preserve">0.0061 </w:t>
            </w:r>
          </w:p>
        </w:tc>
        <w:tc>
          <w:tcPr>
            <w:tcW w:w="1650"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50" w:name="TBL-1-25-"/>
            <w:bookmarkStart w:id="451" w:name="TBL-1-25-1"/>
            <w:bookmarkEnd w:id="450"/>
            <w:bookmarkEnd w:id="451"/>
            <w:r>
              <w:rPr>
                <w:rFonts w:ascii="Times New Roman" w:hAnsi="Times New Roman"/>
                <w:sz w:val="18"/>
              </w:rPr>
              <w:t>9.17e-109</w:t>
            </w:r>
          </w:p>
        </w:tc>
      </w:tr>
      <w:tr>
        <w:trPr/>
        <w:tc>
          <w:tcPr>
            <w:tcW w:w="483"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r>
              <w:rPr>
                <w:rFonts w:ascii="Times New Roman" w:hAnsi="Times New Roman"/>
                <w:sz w:val="18"/>
              </w:rPr>
            </w:r>
            <w:bookmarkStart w:id="452" w:name="TBL-1-25-2"/>
            <w:bookmarkStart w:id="453" w:name="TBL-1-25-2"/>
            <w:bookmarkEnd w:id="453"/>
          </w:p>
        </w:tc>
        <w:tc>
          <w:tcPr>
            <w:tcW w:w="1692"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r>
              <w:rPr>
                <w:rFonts w:ascii="Times New Roman" w:hAnsi="Times New Roman"/>
                <w:sz w:val="18"/>
              </w:rPr>
              <w:t xml:space="preserve">CCCTCA </w:t>
            </w:r>
            <w:bookmarkStart w:id="454" w:name="TBL-1-25-3"/>
            <w:bookmarkEnd w:id="454"/>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55" w:name="TBL-1-25-4"/>
            <w:bookmarkEnd w:id="455"/>
            <w:r>
              <w:rPr>
                <w:rFonts w:ascii="Times New Roman" w:hAnsi="Times New Roman"/>
                <w:sz w:val="18"/>
              </w:rPr>
              <w:t xml:space="preserve">0.2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56" w:name="TBL-1-25-5"/>
            <w:bookmarkEnd w:id="456"/>
            <w:r>
              <w:rPr>
                <w:rFonts w:ascii="Times New Roman" w:hAnsi="Times New Roman"/>
                <w:sz w:val="18"/>
              </w:rPr>
              <w:t xml:space="preserve">0.6 </w:t>
            </w:r>
          </w:p>
        </w:tc>
        <w:tc>
          <w:tcPr>
            <w:tcW w:w="70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57" w:name="TBL-1-25-6"/>
            <w:bookmarkEnd w:id="457"/>
            <w:r>
              <w:rPr>
                <w:rFonts w:ascii="Times New Roman" w:hAnsi="Times New Roman"/>
                <w:sz w:val="18"/>
              </w:rPr>
              <w:t xml:space="preserve">0.5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58" w:name="TBL-1-25-7"/>
            <w:bookmarkEnd w:id="458"/>
            <w:r>
              <w:rPr>
                <w:rFonts w:ascii="Times New Roman" w:hAnsi="Times New Roman"/>
                <w:sz w:val="18"/>
              </w:rPr>
              <w:t xml:space="preserve">0.5 </w:t>
            </w:r>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59" w:name="TBL-1-25-8"/>
            <w:bookmarkEnd w:id="459"/>
            <w:r>
              <w:rPr>
                <w:rFonts w:ascii="Times New Roman" w:hAnsi="Times New Roman"/>
                <w:sz w:val="18"/>
              </w:rPr>
              <w:t xml:space="preserve">0.4 </w:t>
            </w:r>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60" w:name="TBL-1-25-9"/>
            <w:bookmarkEnd w:id="460"/>
            <w:r>
              <w:rPr>
                <w:rFonts w:ascii="Times New Roman" w:hAnsi="Times New Roman"/>
                <w:sz w:val="18"/>
              </w:rPr>
              <w:t xml:space="preserve">0.6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61" w:name="TBL-1-25-10"/>
            <w:bookmarkEnd w:id="461"/>
            <w:r>
              <w:rPr>
                <w:rFonts w:ascii="Times New Roman" w:hAnsi="Times New Roman"/>
                <w:sz w:val="18"/>
              </w:rPr>
              <w:t xml:space="preserve">0.5 </w:t>
            </w:r>
          </w:p>
        </w:tc>
        <w:tc>
          <w:tcPr>
            <w:tcW w:w="706"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62" w:name="TBL-1-25-11"/>
            <w:bookmarkEnd w:id="462"/>
            <w:r>
              <w:rPr>
                <w:rFonts w:ascii="Times New Roman" w:hAnsi="Times New Roman"/>
                <w:sz w:val="18"/>
              </w:rPr>
              <w:t xml:space="preserve">0.0009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63" w:name="TBL-1-25-12"/>
            <w:bookmarkEnd w:id="463"/>
            <w:r>
              <w:rPr>
                <w:rFonts w:ascii="Times New Roman" w:hAnsi="Times New Roman"/>
                <w:sz w:val="18"/>
              </w:rPr>
              <w:t xml:space="preserve">0.0044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64" w:name="TBL-1-25-13"/>
            <w:bookmarkEnd w:id="464"/>
            <w:r>
              <w:rPr>
                <w:rFonts w:ascii="Times New Roman" w:hAnsi="Times New Roman"/>
                <w:sz w:val="18"/>
              </w:rPr>
              <w:t xml:space="preserve">0.0033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65" w:name="TBL-1-25-14"/>
            <w:bookmarkEnd w:id="465"/>
            <w:r>
              <w:rPr>
                <w:rFonts w:ascii="Times New Roman" w:hAnsi="Times New Roman"/>
                <w:sz w:val="18"/>
              </w:rPr>
              <w:t xml:space="preserve">0.0029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66" w:name="TBL-1-25-15"/>
            <w:bookmarkEnd w:id="466"/>
            <w:r>
              <w:rPr>
                <w:rFonts w:ascii="Times New Roman" w:hAnsi="Times New Roman"/>
                <w:sz w:val="18"/>
              </w:rPr>
              <w:t xml:space="preserve">0.0025 </w:t>
            </w:r>
          </w:p>
        </w:tc>
        <w:tc>
          <w:tcPr>
            <w:tcW w:w="706"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67" w:name="TBL-1-25-16"/>
            <w:bookmarkEnd w:id="467"/>
            <w:r>
              <w:rPr>
                <w:rFonts w:ascii="Times New Roman" w:hAnsi="Times New Roman"/>
                <w:sz w:val="18"/>
              </w:rPr>
              <w:t xml:space="preserve">0.0037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68" w:name="TBL-1-25-17"/>
            <w:bookmarkEnd w:id="468"/>
            <w:r>
              <w:rPr>
                <w:rFonts w:ascii="Times New Roman" w:hAnsi="Times New Roman"/>
                <w:sz w:val="18"/>
              </w:rPr>
              <w:t xml:space="preserve">0.0035 </w:t>
            </w:r>
          </w:p>
        </w:tc>
        <w:tc>
          <w:tcPr>
            <w:tcW w:w="1650"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69" w:name="TBL-1-26-1"/>
            <w:bookmarkStart w:id="470" w:name="TBL-1-26-"/>
            <w:bookmarkEnd w:id="469"/>
            <w:bookmarkEnd w:id="470"/>
            <w:r>
              <w:rPr>
                <w:rFonts w:ascii="Times New Roman" w:hAnsi="Times New Roman"/>
                <w:sz w:val="18"/>
              </w:rPr>
              <w:t xml:space="preserve">1.05e-50 </w:t>
            </w:r>
          </w:p>
        </w:tc>
      </w:tr>
      <w:tr>
        <w:trPr/>
        <w:tc>
          <w:tcPr>
            <w:tcW w:w="483"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r>
              <w:rPr>
                <w:rFonts w:ascii="Times New Roman" w:hAnsi="Times New Roman"/>
                <w:sz w:val="18"/>
              </w:rPr>
            </w:r>
            <w:bookmarkStart w:id="471" w:name="TBL-1-26-2"/>
            <w:bookmarkStart w:id="472" w:name="TBL-1-26-2"/>
            <w:bookmarkEnd w:id="472"/>
          </w:p>
        </w:tc>
        <w:tc>
          <w:tcPr>
            <w:tcW w:w="1692"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r>
              <w:rPr>
                <w:rFonts w:ascii="Times New Roman" w:hAnsi="Times New Roman"/>
                <w:sz w:val="18"/>
              </w:rPr>
              <w:t>CCCCTAACCCTAA</w:t>
            </w:r>
            <w:bookmarkStart w:id="473" w:name="TBL-1-26-3"/>
            <w:bookmarkEnd w:id="473"/>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74" w:name="TBL-1-26-4"/>
            <w:bookmarkEnd w:id="474"/>
            <w:r>
              <w:rPr>
                <w:rFonts w:ascii="Times New Roman" w:hAnsi="Times New Roman"/>
                <w:sz w:val="18"/>
              </w:rPr>
              <w:t xml:space="preserve">1.8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75" w:name="TBL-1-26-5"/>
            <w:bookmarkEnd w:id="475"/>
            <w:r>
              <w:rPr>
                <w:rFonts w:ascii="Times New Roman" w:hAnsi="Times New Roman"/>
                <w:sz w:val="18"/>
              </w:rPr>
              <w:t xml:space="preserve">2.0 </w:t>
            </w:r>
          </w:p>
        </w:tc>
        <w:tc>
          <w:tcPr>
            <w:tcW w:w="70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76" w:name="TBL-1-26-6"/>
            <w:bookmarkEnd w:id="476"/>
            <w:r>
              <w:rPr>
                <w:rFonts w:ascii="Times New Roman" w:hAnsi="Times New Roman"/>
                <w:sz w:val="18"/>
              </w:rPr>
              <w:t xml:space="preserve">1.6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77" w:name="TBL-1-26-7"/>
            <w:bookmarkEnd w:id="477"/>
            <w:r>
              <w:rPr>
                <w:rFonts w:ascii="Times New Roman" w:hAnsi="Times New Roman"/>
                <w:sz w:val="18"/>
              </w:rPr>
              <w:t xml:space="preserve">1.6 </w:t>
            </w:r>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78" w:name="TBL-1-26-8"/>
            <w:bookmarkEnd w:id="478"/>
            <w:r>
              <w:rPr>
                <w:rFonts w:ascii="Times New Roman" w:hAnsi="Times New Roman"/>
                <w:sz w:val="18"/>
              </w:rPr>
              <w:t xml:space="preserve">2.0 </w:t>
            </w:r>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79" w:name="TBL-1-26-9"/>
            <w:bookmarkEnd w:id="479"/>
            <w:r>
              <w:rPr>
                <w:rFonts w:ascii="Times New Roman" w:hAnsi="Times New Roman"/>
                <w:sz w:val="18"/>
              </w:rPr>
              <w:t xml:space="preserve">1.6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80" w:name="TBL-1-26-10"/>
            <w:bookmarkEnd w:id="480"/>
            <w:r>
              <w:rPr>
                <w:rFonts w:ascii="Times New Roman" w:hAnsi="Times New Roman"/>
                <w:sz w:val="18"/>
              </w:rPr>
              <w:t xml:space="preserve">1.3 </w:t>
            </w:r>
          </w:p>
        </w:tc>
        <w:tc>
          <w:tcPr>
            <w:tcW w:w="706"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81" w:name="TBL-1-26-11"/>
            <w:bookmarkEnd w:id="481"/>
            <w:r>
              <w:rPr>
                <w:rFonts w:ascii="Times New Roman" w:hAnsi="Times New Roman"/>
                <w:sz w:val="18"/>
              </w:rPr>
              <w:t xml:space="preserve">0.0029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82" w:name="TBL-1-26-12"/>
            <w:bookmarkEnd w:id="482"/>
            <w:r>
              <w:rPr>
                <w:rFonts w:ascii="Times New Roman" w:hAnsi="Times New Roman"/>
                <w:sz w:val="18"/>
              </w:rPr>
              <w:t xml:space="preserve">0.0031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83" w:name="TBL-1-26-13"/>
            <w:bookmarkEnd w:id="483"/>
            <w:r>
              <w:rPr>
                <w:rFonts w:ascii="Times New Roman" w:hAnsi="Times New Roman"/>
                <w:sz w:val="18"/>
              </w:rPr>
              <w:t xml:space="preserve">0.0023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84" w:name="TBL-1-26-14"/>
            <w:bookmarkEnd w:id="484"/>
            <w:r>
              <w:rPr>
                <w:rFonts w:ascii="Times New Roman" w:hAnsi="Times New Roman"/>
                <w:sz w:val="18"/>
              </w:rPr>
              <w:t xml:space="preserve">0.0023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85" w:name="TBL-1-26-15"/>
            <w:bookmarkEnd w:id="485"/>
            <w:r>
              <w:rPr>
                <w:rFonts w:ascii="Times New Roman" w:hAnsi="Times New Roman"/>
                <w:sz w:val="18"/>
              </w:rPr>
              <w:t xml:space="preserve">0.0029 </w:t>
            </w:r>
          </w:p>
        </w:tc>
        <w:tc>
          <w:tcPr>
            <w:tcW w:w="706"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86" w:name="TBL-1-26-16"/>
            <w:bookmarkEnd w:id="486"/>
            <w:r>
              <w:rPr>
                <w:rFonts w:ascii="Times New Roman" w:hAnsi="Times New Roman"/>
                <w:sz w:val="18"/>
              </w:rPr>
              <w:t xml:space="preserve">0.0023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87" w:name="TBL-1-26-17"/>
            <w:bookmarkEnd w:id="487"/>
            <w:r>
              <w:rPr>
                <w:rFonts w:ascii="Times New Roman" w:hAnsi="Times New Roman"/>
                <w:sz w:val="18"/>
              </w:rPr>
              <w:t xml:space="preserve">0.0022 </w:t>
            </w:r>
          </w:p>
        </w:tc>
        <w:tc>
          <w:tcPr>
            <w:tcW w:w="1650"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88" w:name="TBL-1-27-1"/>
            <w:bookmarkStart w:id="489" w:name="TBL-1-27-"/>
            <w:bookmarkEnd w:id="488"/>
            <w:bookmarkEnd w:id="489"/>
            <w:r>
              <w:rPr>
                <w:rFonts w:ascii="Times New Roman" w:hAnsi="Times New Roman"/>
                <w:sz w:val="18"/>
              </w:rPr>
              <w:t>1.46e-97</w:t>
            </w:r>
          </w:p>
        </w:tc>
      </w:tr>
      <w:tr>
        <w:trPr/>
        <w:tc>
          <w:tcPr>
            <w:tcW w:w="483"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r>
              <w:rPr>
                <w:rFonts w:ascii="Times New Roman" w:hAnsi="Times New Roman"/>
                <w:sz w:val="18"/>
              </w:rPr>
            </w:r>
            <w:bookmarkStart w:id="490" w:name="TBL-1-27-2"/>
            <w:bookmarkStart w:id="491" w:name="TBL-1-27-2"/>
            <w:bookmarkEnd w:id="491"/>
          </w:p>
        </w:tc>
        <w:tc>
          <w:tcPr>
            <w:tcW w:w="1692"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r>
              <w:rPr>
                <w:rFonts w:ascii="Times New Roman" w:hAnsi="Times New Roman"/>
                <w:sz w:val="18"/>
              </w:rPr>
              <w:t xml:space="preserve">GGCGCA </w:t>
            </w:r>
            <w:bookmarkStart w:id="492" w:name="TBL-1-27-3"/>
            <w:bookmarkEnd w:id="492"/>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93" w:name="TBL-1-27-4"/>
            <w:bookmarkEnd w:id="493"/>
            <w:r>
              <w:rPr>
                <w:rFonts w:ascii="Times New Roman" w:hAnsi="Times New Roman"/>
                <w:sz w:val="18"/>
              </w:rPr>
              <w:t xml:space="preserve">2.1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94" w:name="TBL-1-27-5"/>
            <w:bookmarkEnd w:id="494"/>
            <w:r>
              <w:rPr>
                <w:rFonts w:ascii="Times New Roman" w:hAnsi="Times New Roman"/>
                <w:sz w:val="18"/>
              </w:rPr>
              <w:t xml:space="preserve">1.8 </w:t>
            </w:r>
          </w:p>
        </w:tc>
        <w:tc>
          <w:tcPr>
            <w:tcW w:w="70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95" w:name="TBL-1-27-6"/>
            <w:bookmarkEnd w:id="495"/>
            <w:r>
              <w:rPr>
                <w:rFonts w:ascii="Times New Roman" w:hAnsi="Times New Roman"/>
                <w:sz w:val="18"/>
              </w:rPr>
              <w:t xml:space="preserve">1.4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96" w:name="TBL-1-27-7"/>
            <w:bookmarkEnd w:id="496"/>
            <w:r>
              <w:rPr>
                <w:rFonts w:ascii="Times New Roman" w:hAnsi="Times New Roman"/>
                <w:sz w:val="18"/>
              </w:rPr>
              <w:t xml:space="preserve">1.1 </w:t>
            </w:r>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97" w:name="TBL-1-27-8"/>
            <w:bookmarkEnd w:id="497"/>
            <w:r>
              <w:rPr>
                <w:rFonts w:ascii="Times New Roman" w:hAnsi="Times New Roman"/>
                <w:sz w:val="18"/>
              </w:rPr>
              <w:t xml:space="preserve">1.6 </w:t>
            </w:r>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98" w:name="TBL-1-27-9"/>
            <w:bookmarkEnd w:id="498"/>
            <w:r>
              <w:rPr>
                <w:rFonts w:ascii="Times New Roman" w:hAnsi="Times New Roman"/>
                <w:sz w:val="18"/>
              </w:rPr>
              <w:t xml:space="preserve">1.4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99" w:name="TBL-1-27-10"/>
            <w:bookmarkEnd w:id="499"/>
            <w:r>
              <w:rPr>
                <w:rFonts w:ascii="Times New Roman" w:hAnsi="Times New Roman"/>
                <w:sz w:val="18"/>
              </w:rPr>
              <w:t xml:space="preserve">1.1 </w:t>
            </w:r>
          </w:p>
        </w:tc>
        <w:tc>
          <w:tcPr>
            <w:tcW w:w="706"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00" w:name="TBL-1-27-11"/>
            <w:bookmarkEnd w:id="500"/>
            <w:r>
              <w:rPr>
                <w:rFonts w:ascii="Times New Roman" w:hAnsi="Times New Roman"/>
                <w:sz w:val="18"/>
              </w:rPr>
              <w:t xml:space="preserve">0.0028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01" w:name="TBL-1-27-12"/>
            <w:bookmarkEnd w:id="501"/>
            <w:r>
              <w:rPr>
                <w:rFonts w:ascii="Times New Roman" w:hAnsi="Times New Roman"/>
                <w:sz w:val="18"/>
              </w:rPr>
              <w:t xml:space="preserve">0.0023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02" w:name="TBL-1-27-13"/>
            <w:bookmarkEnd w:id="502"/>
            <w:r>
              <w:rPr>
                <w:rFonts w:ascii="Times New Roman" w:hAnsi="Times New Roman"/>
                <w:sz w:val="18"/>
              </w:rPr>
              <w:t xml:space="preserve">0.0019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03" w:name="TBL-1-27-14"/>
            <w:bookmarkEnd w:id="503"/>
            <w:r>
              <w:rPr>
                <w:rFonts w:ascii="Times New Roman" w:hAnsi="Times New Roman"/>
                <w:sz w:val="18"/>
              </w:rPr>
              <w:t xml:space="preserve">0.0014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04" w:name="TBL-1-27-15"/>
            <w:bookmarkEnd w:id="504"/>
            <w:r>
              <w:rPr>
                <w:rFonts w:ascii="Times New Roman" w:hAnsi="Times New Roman"/>
                <w:sz w:val="18"/>
              </w:rPr>
              <w:t xml:space="preserve">0.0022 </w:t>
            </w:r>
          </w:p>
        </w:tc>
        <w:tc>
          <w:tcPr>
            <w:tcW w:w="706"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05" w:name="TBL-1-27-16"/>
            <w:bookmarkEnd w:id="505"/>
            <w:r>
              <w:rPr>
                <w:rFonts w:ascii="Times New Roman" w:hAnsi="Times New Roman"/>
                <w:sz w:val="18"/>
              </w:rPr>
              <w:t xml:space="preserve">0.0020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06" w:name="TBL-1-27-17"/>
            <w:bookmarkEnd w:id="506"/>
            <w:r>
              <w:rPr>
                <w:rFonts w:ascii="Times New Roman" w:hAnsi="Times New Roman"/>
                <w:sz w:val="18"/>
              </w:rPr>
              <w:t xml:space="preserve">0.0016 </w:t>
            </w:r>
          </w:p>
        </w:tc>
        <w:tc>
          <w:tcPr>
            <w:tcW w:w="1650"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07" w:name="TBL-1-28-"/>
            <w:bookmarkStart w:id="508" w:name="TBL-1-28-1"/>
            <w:bookmarkEnd w:id="507"/>
            <w:bookmarkEnd w:id="508"/>
            <w:r>
              <w:rPr>
                <w:rFonts w:ascii="Times New Roman" w:hAnsi="Times New Roman"/>
                <w:sz w:val="18"/>
              </w:rPr>
              <w:t xml:space="preserve">2.35e-27 </w:t>
            </w:r>
          </w:p>
        </w:tc>
      </w:tr>
      <w:tr>
        <w:trPr/>
        <w:tc>
          <w:tcPr>
            <w:tcW w:w="483"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r>
              <w:rPr>
                <w:rFonts w:ascii="Times New Roman" w:hAnsi="Times New Roman"/>
                <w:sz w:val="18"/>
              </w:rPr>
            </w:r>
            <w:bookmarkStart w:id="509" w:name="TBL-1-28-2"/>
            <w:bookmarkStart w:id="510" w:name="TBL-1-28-2"/>
            <w:bookmarkEnd w:id="510"/>
          </w:p>
        </w:tc>
        <w:tc>
          <w:tcPr>
            <w:tcW w:w="1692"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r>
              <w:rPr>
                <w:rFonts w:ascii="Times New Roman" w:hAnsi="Times New Roman"/>
                <w:sz w:val="18"/>
              </w:rPr>
              <w:t xml:space="preserve">CCGCG </w:t>
            </w:r>
            <w:bookmarkStart w:id="511" w:name="TBL-1-28-3"/>
            <w:bookmarkEnd w:id="511"/>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12" w:name="TBL-1-28-4"/>
            <w:bookmarkEnd w:id="512"/>
            <w:r>
              <w:rPr>
                <w:rFonts w:ascii="Times New Roman" w:hAnsi="Times New Roman"/>
                <w:sz w:val="18"/>
              </w:rPr>
              <w:t xml:space="preserve">1.1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13" w:name="TBL-1-28-5"/>
            <w:bookmarkEnd w:id="513"/>
            <w:r>
              <w:rPr>
                <w:rFonts w:ascii="Times New Roman" w:hAnsi="Times New Roman"/>
                <w:sz w:val="18"/>
              </w:rPr>
              <w:t xml:space="preserve">0.8 </w:t>
            </w:r>
          </w:p>
        </w:tc>
        <w:tc>
          <w:tcPr>
            <w:tcW w:w="70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14" w:name="TBL-1-28-6"/>
            <w:bookmarkEnd w:id="514"/>
            <w:r>
              <w:rPr>
                <w:rFonts w:ascii="Times New Roman" w:hAnsi="Times New Roman"/>
                <w:sz w:val="18"/>
              </w:rPr>
              <w:t xml:space="preserve">0.7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15" w:name="TBL-1-28-7"/>
            <w:bookmarkEnd w:id="515"/>
            <w:r>
              <w:rPr>
                <w:rFonts w:ascii="Times New Roman" w:hAnsi="Times New Roman"/>
                <w:sz w:val="18"/>
              </w:rPr>
              <w:t xml:space="preserve">0.5 </w:t>
            </w:r>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16" w:name="TBL-1-28-8"/>
            <w:bookmarkEnd w:id="516"/>
            <w:r>
              <w:rPr>
                <w:rFonts w:ascii="Times New Roman" w:hAnsi="Times New Roman"/>
                <w:sz w:val="18"/>
              </w:rPr>
              <w:t xml:space="preserve">0.8 </w:t>
            </w:r>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17" w:name="TBL-1-28-9"/>
            <w:bookmarkEnd w:id="517"/>
            <w:r>
              <w:rPr>
                <w:rFonts w:ascii="Times New Roman" w:hAnsi="Times New Roman"/>
                <w:sz w:val="18"/>
              </w:rPr>
              <w:t xml:space="preserve">0.9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18" w:name="TBL-1-28-10"/>
            <w:bookmarkEnd w:id="518"/>
            <w:r>
              <w:rPr>
                <w:rFonts w:ascii="Times New Roman" w:hAnsi="Times New Roman"/>
                <w:sz w:val="18"/>
              </w:rPr>
              <w:t xml:space="preserve">0.9 </w:t>
            </w:r>
          </w:p>
        </w:tc>
        <w:tc>
          <w:tcPr>
            <w:tcW w:w="706"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19" w:name="TBL-1-28-11"/>
            <w:bookmarkEnd w:id="519"/>
            <w:r>
              <w:rPr>
                <w:rFonts w:ascii="Times New Roman" w:hAnsi="Times New Roman"/>
                <w:sz w:val="18"/>
              </w:rPr>
              <w:t xml:space="preserve">0.0028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20" w:name="TBL-1-28-12"/>
            <w:bookmarkEnd w:id="520"/>
            <w:r>
              <w:rPr>
                <w:rFonts w:ascii="Times New Roman" w:hAnsi="Times New Roman"/>
                <w:sz w:val="18"/>
              </w:rPr>
              <w:t xml:space="preserve">0.0020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21" w:name="TBL-1-28-13"/>
            <w:bookmarkEnd w:id="521"/>
            <w:r>
              <w:rPr>
                <w:rFonts w:ascii="Times New Roman" w:hAnsi="Times New Roman"/>
                <w:sz w:val="18"/>
              </w:rPr>
              <w:t xml:space="preserve">0.0018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22" w:name="TBL-1-28-14"/>
            <w:bookmarkEnd w:id="522"/>
            <w:r>
              <w:rPr>
                <w:rFonts w:ascii="Times New Roman" w:hAnsi="Times New Roman"/>
                <w:sz w:val="18"/>
              </w:rPr>
              <w:t xml:space="preserve">0.0013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23" w:name="TBL-1-28-15"/>
            <w:bookmarkEnd w:id="523"/>
            <w:r>
              <w:rPr>
                <w:rFonts w:ascii="Times New Roman" w:hAnsi="Times New Roman"/>
                <w:sz w:val="18"/>
              </w:rPr>
              <w:t xml:space="preserve">0.0021 </w:t>
            </w:r>
          </w:p>
        </w:tc>
        <w:tc>
          <w:tcPr>
            <w:tcW w:w="706"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24" w:name="TBL-1-28-16"/>
            <w:bookmarkEnd w:id="524"/>
            <w:r>
              <w:rPr>
                <w:rFonts w:ascii="Times New Roman" w:hAnsi="Times New Roman"/>
                <w:sz w:val="18"/>
              </w:rPr>
              <w:t xml:space="preserve">0.0022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25" w:name="TBL-1-28-17"/>
            <w:bookmarkEnd w:id="525"/>
            <w:r>
              <w:rPr>
                <w:rFonts w:ascii="Times New Roman" w:hAnsi="Times New Roman"/>
                <w:sz w:val="18"/>
              </w:rPr>
              <w:t xml:space="preserve">0.0021 </w:t>
            </w:r>
          </w:p>
        </w:tc>
        <w:tc>
          <w:tcPr>
            <w:tcW w:w="1650"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26" w:name="TBL-1-29-1"/>
            <w:bookmarkStart w:id="527" w:name="TBL-1-29-"/>
            <w:bookmarkEnd w:id="526"/>
            <w:bookmarkEnd w:id="527"/>
            <w:r>
              <w:rPr>
                <w:rFonts w:ascii="Times New Roman" w:hAnsi="Times New Roman"/>
                <w:sz w:val="18"/>
              </w:rPr>
              <w:t>4.35e-100</w:t>
            </w:r>
          </w:p>
        </w:tc>
      </w:tr>
      <w:tr>
        <w:trPr/>
        <w:tc>
          <w:tcPr>
            <w:tcW w:w="483"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r>
              <w:rPr>
                <w:rFonts w:ascii="Times New Roman" w:hAnsi="Times New Roman"/>
                <w:sz w:val="18"/>
              </w:rPr>
            </w:r>
            <w:bookmarkStart w:id="528" w:name="TBL-1-29-2"/>
            <w:bookmarkStart w:id="529" w:name="TBL-1-29-2"/>
            <w:bookmarkEnd w:id="529"/>
          </w:p>
        </w:tc>
        <w:tc>
          <w:tcPr>
            <w:tcW w:w="1692"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r>
              <w:rPr>
                <w:rFonts w:ascii="Times New Roman" w:hAnsi="Times New Roman"/>
                <w:sz w:val="18"/>
              </w:rPr>
              <w:t xml:space="preserve">CCCTA </w:t>
            </w:r>
            <w:bookmarkStart w:id="530" w:name="TBL-1-29-3"/>
            <w:bookmarkEnd w:id="530"/>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31" w:name="TBL-1-29-4"/>
            <w:bookmarkEnd w:id="531"/>
            <w:r>
              <w:rPr>
                <w:rFonts w:ascii="Times New Roman" w:hAnsi="Times New Roman"/>
                <w:sz w:val="18"/>
              </w:rPr>
              <w:t xml:space="preserve">0.9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32" w:name="TBL-1-29-5"/>
            <w:bookmarkEnd w:id="532"/>
            <w:r>
              <w:rPr>
                <w:rFonts w:ascii="Times New Roman" w:hAnsi="Times New Roman"/>
                <w:sz w:val="18"/>
              </w:rPr>
              <w:t xml:space="preserve">1.1 </w:t>
            </w:r>
          </w:p>
        </w:tc>
        <w:tc>
          <w:tcPr>
            <w:tcW w:w="70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33" w:name="TBL-1-29-6"/>
            <w:bookmarkEnd w:id="533"/>
            <w:r>
              <w:rPr>
                <w:rFonts w:ascii="Times New Roman" w:hAnsi="Times New Roman"/>
                <w:sz w:val="18"/>
              </w:rPr>
              <w:t xml:space="preserve">1.0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34" w:name="TBL-1-29-7"/>
            <w:bookmarkEnd w:id="534"/>
            <w:r>
              <w:rPr>
                <w:rFonts w:ascii="Times New Roman" w:hAnsi="Times New Roman"/>
                <w:sz w:val="18"/>
              </w:rPr>
              <w:t xml:space="preserve">0.9 </w:t>
            </w:r>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35" w:name="TBL-1-29-8"/>
            <w:bookmarkEnd w:id="535"/>
            <w:r>
              <w:rPr>
                <w:rFonts w:ascii="Times New Roman" w:hAnsi="Times New Roman"/>
                <w:sz w:val="18"/>
              </w:rPr>
              <w:t xml:space="preserve">1.2 </w:t>
            </w:r>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36" w:name="TBL-1-29-9"/>
            <w:bookmarkEnd w:id="536"/>
            <w:r>
              <w:rPr>
                <w:rFonts w:ascii="Times New Roman" w:hAnsi="Times New Roman"/>
                <w:sz w:val="18"/>
              </w:rPr>
              <w:t xml:space="preserve">0.8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37" w:name="TBL-1-29-10"/>
            <w:bookmarkEnd w:id="537"/>
            <w:r>
              <w:rPr>
                <w:rFonts w:ascii="Times New Roman" w:hAnsi="Times New Roman"/>
                <w:sz w:val="18"/>
              </w:rPr>
              <w:t xml:space="preserve">0.5 </w:t>
            </w:r>
          </w:p>
        </w:tc>
        <w:tc>
          <w:tcPr>
            <w:tcW w:w="706"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38" w:name="TBL-1-29-11"/>
            <w:bookmarkEnd w:id="538"/>
            <w:r>
              <w:rPr>
                <w:rFonts w:ascii="Times New Roman" w:hAnsi="Times New Roman"/>
                <w:sz w:val="18"/>
              </w:rPr>
              <w:t xml:space="preserve">0.0020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39" w:name="TBL-1-29-12"/>
            <w:bookmarkEnd w:id="539"/>
            <w:r>
              <w:rPr>
                <w:rFonts w:ascii="Times New Roman" w:hAnsi="Times New Roman"/>
                <w:sz w:val="18"/>
              </w:rPr>
              <w:t xml:space="preserve">0.0021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40" w:name="TBL-1-29-13"/>
            <w:bookmarkEnd w:id="540"/>
            <w:r>
              <w:rPr>
                <w:rFonts w:ascii="Times New Roman" w:hAnsi="Times New Roman"/>
                <w:sz w:val="18"/>
              </w:rPr>
              <w:t xml:space="preserve">0.0022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41" w:name="TBL-1-29-14"/>
            <w:bookmarkEnd w:id="541"/>
            <w:r>
              <w:rPr>
                <w:rFonts w:ascii="Times New Roman" w:hAnsi="Times New Roman"/>
                <w:sz w:val="18"/>
              </w:rPr>
              <w:t xml:space="preserve">0.0019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42" w:name="TBL-1-29-15"/>
            <w:bookmarkEnd w:id="542"/>
            <w:r>
              <w:rPr>
                <w:rFonts w:ascii="Times New Roman" w:hAnsi="Times New Roman"/>
                <w:sz w:val="18"/>
              </w:rPr>
              <w:t xml:space="preserve">0.0026 </w:t>
            </w:r>
          </w:p>
        </w:tc>
        <w:tc>
          <w:tcPr>
            <w:tcW w:w="706"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43" w:name="TBL-1-29-16"/>
            <w:bookmarkEnd w:id="543"/>
            <w:r>
              <w:rPr>
                <w:rFonts w:ascii="Times New Roman" w:hAnsi="Times New Roman"/>
                <w:sz w:val="18"/>
              </w:rPr>
              <w:t xml:space="preserve">0.0015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44" w:name="TBL-1-29-17"/>
            <w:bookmarkEnd w:id="544"/>
            <w:r>
              <w:rPr>
                <w:rFonts w:ascii="Times New Roman" w:hAnsi="Times New Roman"/>
                <w:sz w:val="18"/>
              </w:rPr>
              <w:t xml:space="preserve">0.0010 </w:t>
            </w:r>
          </w:p>
        </w:tc>
        <w:tc>
          <w:tcPr>
            <w:tcW w:w="1650"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45" w:name="TBL-1-30-1"/>
            <w:bookmarkStart w:id="546" w:name="TBL-1-30-"/>
            <w:bookmarkEnd w:id="545"/>
            <w:bookmarkEnd w:id="546"/>
            <w:r>
              <w:rPr>
                <w:rFonts w:ascii="Times New Roman" w:hAnsi="Times New Roman"/>
                <w:sz w:val="18"/>
              </w:rPr>
              <w:t xml:space="preserve">2.38e-98 </w:t>
            </w:r>
          </w:p>
        </w:tc>
      </w:tr>
      <w:tr>
        <w:trPr/>
        <w:tc>
          <w:tcPr>
            <w:tcW w:w="483"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r>
              <w:rPr>
                <w:rFonts w:ascii="Times New Roman" w:hAnsi="Times New Roman"/>
                <w:sz w:val="18"/>
              </w:rPr>
            </w:r>
            <w:bookmarkStart w:id="547" w:name="TBL-1-30-2"/>
            <w:bookmarkStart w:id="548" w:name="TBL-1-30-2"/>
            <w:bookmarkEnd w:id="548"/>
          </w:p>
        </w:tc>
        <w:tc>
          <w:tcPr>
            <w:tcW w:w="1692"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r>
              <w:rPr>
                <w:rFonts w:ascii="Times New Roman" w:hAnsi="Times New Roman"/>
                <w:sz w:val="18"/>
              </w:rPr>
              <w:t xml:space="preserve">CCTAA </w:t>
            </w:r>
            <w:bookmarkStart w:id="549" w:name="TBL-1-30-3"/>
            <w:bookmarkEnd w:id="549"/>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50" w:name="TBL-1-30-4"/>
            <w:bookmarkEnd w:id="550"/>
            <w:r>
              <w:rPr>
                <w:rFonts w:ascii="Times New Roman" w:hAnsi="Times New Roman"/>
                <w:sz w:val="18"/>
              </w:rPr>
              <w:t xml:space="preserve">0.8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51" w:name="TBL-1-30-5"/>
            <w:bookmarkEnd w:id="551"/>
            <w:r>
              <w:rPr>
                <w:rFonts w:ascii="Times New Roman" w:hAnsi="Times New Roman"/>
                <w:sz w:val="18"/>
              </w:rPr>
              <w:t xml:space="preserve">1.0 </w:t>
            </w:r>
          </w:p>
        </w:tc>
        <w:tc>
          <w:tcPr>
            <w:tcW w:w="70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52" w:name="TBL-1-30-6"/>
            <w:bookmarkEnd w:id="552"/>
            <w:r>
              <w:rPr>
                <w:rFonts w:ascii="Times New Roman" w:hAnsi="Times New Roman"/>
                <w:sz w:val="18"/>
              </w:rPr>
              <w:t xml:space="preserve">0.9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53" w:name="TBL-1-30-7"/>
            <w:bookmarkEnd w:id="553"/>
            <w:r>
              <w:rPr>
                <w:rFonts w:ascii="Times New Roman" w:hAnsi="Times New Roman"/>
                <w:sz w:val="18"/>
              </w:rPr>
              <w:t xml:space="preserve">0.9 </w:t>
            </w:r>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54" w:name="TBL-1-30-8"/>
            <w:bookmarkEnd w:id="554"/>
            <w:r>
              <w:rPr>
                <w:rFonts w:ascii="Times New Roman" w:hAnsi="Times New Roman"/>
                <w:sz w:val="18"/>
              </w:rPr>
              <w:t xml:space="preserve">0.6 </w:t>
            </w:r>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55" w:name="TBL-1-30-9"/>
            <w:bookmarkEnd w:id="555"/>
            <w:r>
              <w:rPr>
                <w:rFonts w:ascii="Times New Roman" w:hAnsi="Times New Roman"/>
                <w:sz w:val="18"/>
              </w:rPr>
              <w:t xml:space="preserve">0.6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56" w:name="TBL-1-30-10"/>
            <w:bookmarkEnd w:id="556"/>
            <w:r>
              <w:rPr>
                <w:rFonts w:ascii="Times New Roman" w:hAnsi="Times New Roman"/>
                <w:sz w:val="18"/>
              </w:rPr>
              <w:t xml:space="preserve">0.4 </w:t>
            </w:r>
          </w:p>
        </w:tc>
        <w:tc>
          <w:tcPr>
            <w:tcW w:w="706"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57" w:name="TBL-1-30-11"/>
            <w:bookmarkEnd w:id="557"/>
            <w:r>
              <w:rPr>
                <w:rFonts w:ascii="Times New Roman" w:hAnsi="Times New Roman"/>
                <w:sz w:val="18"/>
              </w:rPr>
              <w:t xml:space="preserve">0.0020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58" w:name="TBL-1-30-12"/>
            <w:bookmarkEnd w:id="558"/>
            <w:r>
              <w:rPr>
                <w:rFonts w:ascii="Times New Roman" w:hAnsi="Times New Roman"/>
                <w:sz w:val="18"/>
              </w:rPr>
              <w:t xml:space="preserve">0.0026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59" w:name="TBL-1-30-13"/>
            <w:bookmarkEnd w:id="559"/>
            <w:r>
              <w:rPr>
                <w:rFonts w:ascii="Times New Roman" w:hAnsi="Times New Roman"/>
                <w:sz w:val="18"/>
              </w:rPr>
              <w:t xml:space="preserve">0.0023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60" w:name="TBL-1-30-14"/>
            <w:bookmarkEnd w:id="560"/>
            <w:r>
              <w:rPr>
                <w:rFonts w:ascii="Times New Roman" w:hAnsi="Times New Roman"/>
                <w:sz w:val="18"/>
              </w:rPr>
              <w:t xml:space="preserve">0.0023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61" w:name="TBL-1-30-15"/>
            <w:bookmarkEnd w:id="561"/>
            <w:r>
              <w:rPr>
                <w:rFonts w:ascii="Times New Roman" w:hAnsi="Times New Roman"/>
                <w:sz w:val="18"/>
              </w:rPr>
              <w:t xml:space="preserve">0.0016 </w:t>
            </w:r>
          </w:p>
        </w:tc>
        <w:tc>
          <w:tcPr>
            <w:tcW w:w="706"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62" w:name="TBL-1-30-16"/>
            <w:bookmarkEnd w:id="562"/>
            <w:r>
              <w:rPr>
                <w:rFonts w:ascii="Times New Roman" w:hAnsi="Times New Roman"/>
                <w:sz w:val="18"/>
              </w:rPr>
              <w:t xml:space="preserve">0.0016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63" w:name="TBL-1-30-17"/>
            <w:bookmarkEnd w:id="563"/>
            <w:r>
              <w:rPr>
                <w:rFonts w:ascii="Times New Roman" w:hAnsi="Times New Roman"/>
                <w:sz w:val="18"/>
              </w:rPr>
              <w:t xml:space="preserve">0.0010 </w:t>
            </w:r>
          </w:p>
        </w:tc>
        <w:tc>
          <w:tcPr>
            <w:tcW w:w="1650"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64" w:name="TBL-1-31-"/>
            <w:bookmarkStart w:id="565" w:name="TBL-1-31-1"/>
            <w:bookmarkEnd w:id="564"/>
            <w:bookmarkEnd w:id="565"/>
            <w:r>
              <w:rPr>
                <w:rFonts w:ascii="Times New Roman" w:hAnsi="Times New Roman"/>
                <w:sz w:val="18"/>
              </w:rPr>
              <w:t>5.75e-100</w:t>
            </w:r>
          </w:p>
        </w:tc>
      </w:tr>
      <w:tr>
        <w:trPr/>
        <w:tc>
          <w:tcPr>
            <w:tcW w:w="483"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r>
              <w:rPr>
                <w:rFonts w:ascii="Times New Roman" w:hAnsi="Times New Roman"/>
                <w:sz w:val="18"/>
              </w:rPr>
            </w:r>
            <w:bookmarkStart w:id="566" w:name="TBL-1-31-2"/>
            <w:bookmarkStart w:id="567" w:name="TBL-1-31-2"/>
            <w:bookmarkEnd w:id="567"/>
          </w:p>
        </w:tc>
        <w:tc>
          <w:tcPr>
            <w:tcW w:w="1692"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r>
              <w:rPr>
                <w:rFonts w:ascii="Times New Roman" w:hAnsi="Times New Roman"/>
                <w:sz w:val="18"/>
              </w:rPr>
              <w:t xml:space="preserve">CCCTAACCTAA </w:t>
            </w:r>
            <w:bookmarkStart w:id="568" w:name="TBL-1-31-3"/>
            <w:bookmarkEnd w:id="568"/>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69" w:name="TBL-1-31-4"/>
            <w:bookmarkEnd w:id="569"/>
            <w:r>
              <w:rPr>
                <w:rFonts w:ascii="Times New Roman" w:hAnsi="Times New Roman"/>
                <w:sz w:val="18"/>
              </w:rPr>
              <w:t xml:space="preserve">1.1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70" w:name="TBL-1-31-5"/>
            <w:bookmarkEnd w:id="570"/>
            <w:r>
              <w:rPr>
                <w:rFonts w:ascii="Times New Roman" w:hAnsi="Times New Roman"/>
                <w:sz w:val="18"/>
              </w:rPr>
              <w:t xml:space="preserve">1.6 </w:t>
            </w:r>
          </w:p>
        </w:tc>
        <w:tc>
          <w:tcPr>
            <w:tcW w:w="70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71" w:name="TBL-1-31-6"/>
            <w:bookmarkEnd w:id="571"/>
            <w:r>
              <w:rPr>
                <w:rFonts w:ascii="Times New Roman" w:hAnsi="Times New Roman"/>
                <w:sz w:val="18"/>
              </w:rPr>
              <w:t xml:space="preserve">1.3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72" w:name="TBL-1-31-7"/>
            <w:bookmarkEnd w:id="572"/>
            <w:r>
              <w:rPr>
                <w:rFonts w:ascii="Times New Roman" w:hAnsi="Times New Roman"/>
                <w:sz w:val="18"/>
              </w:rPr>
              <w:t xml:space="preserve">1.2 </w:t>
            </w:r>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73" w:name="TBL-1-31-8"/>
            <w:bookmarkEnd w:id="573"/>
            <w:r>
              <w:rPr>
                <w:rFonts w:ascii="Times New Roman" w:hAnsi="Times New Roman"/>
                <w:sz w:val="18"/>
              </w:rPr>
              <w:t xml:space="preserve">0.9 </w:t>
            </w:r>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74" w:name="TBL-1-31-9"/>
            <w:bookmarkEnd w:id="574"/>
            <w:r>
              <w:rPr>
                <w:rFonts w:ascii="Times New Roman" w:hAnsi="Times New Roman"/>
                <w:sz w:val="18"/>
              </w:rPr>
              <w:t xml:space="preserve">0.9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75" w:name="TBL-1-31-10"/>
            <w:bookmarkEnd w:id="575"/>
            <w:r>
              <w:rPr>
                <w:rFonts w:ascii="Times New Roman" w:hAnsi="Times New Roman"/>
                <w:sz w:val="18"/>
              </w:rPr>
              <w:t xml:space="preserve">0.5 </w:t>
            </w:r>
          </w:p>
        </w:tc>
        <w:tc>
          <w:tcPr>
            <w:tcW w:w="706"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76" w:name="TBL-1-31-11"/>
            <w:bookmarkEnd w:id="576"/>
            <w:r>
              <w:rPr>
                <w:rFonts w:ascii="Times New Roman" w:hAnsi="Times New Roman"/>
                <w:sz w:val="18"/>
              </w:rPr>
              <w:t xml:space="preserve">0.0015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77" w:name="TBL-1-31-12"/>
            <w:bookmarkEnd w:id="577"/>
            <w:r>
              <w:rPr>
                <w:rFonts w:ascii="Times New Roman" w:hAnsi="Times New Roman"/>
                <w:sz w:val="18"/>
              </w:rPr>
              <w:t xml:space="preserve">0.0021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78" w:name="TBL-1-31-13"/>
            <w:bookmarkEnd w:id="578"/>
            <w:r>
              <w:rPr>
                <w:rFonts w:ascii="Times New Roman" w:hAnsi="Times New Roman"/>
                <w:sz w:val="18"/>
              </w:rPr>
              <w:t xml:space="preserve">0.0017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79" w:name="TBL-1-31-14"/>
            <w:bookmarkEnd w:id="579"/>
            <w:r>
              <w:rPr>
                <w:rFonts w:ascii="Times New Roman" w:hAnsi="Times New Roman"/>
                <w:sz w:val="18"/>
              </w:rPr>
              <w:t xml:space="preserve">0.0016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80" w:name="TBL-1-31-15"/>
            <w:bookmarkEnd w:id="580"/>
            <w:r>
              <w:rPr>
                <w:rFonts w:ascii="Times New Roman" w:hAnsi="Times New Roman"/>
                <w:sz w:val="18"/>
              </w:rPr>
              <w:t xml:space="preserve">0.0012 </w:t>
            </w:r>
          </w:p>
        </w:tc>
        <w:tc>
          <w:tcPr>
            <w:tcW w:w="706"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81" w:name="TBL-1-31-16"/>
            <w:bookmarkEnd w:id="581"/>
            <w:r>
              <w:rPr>
                <w:rFonts w:ascii="Times New Roman" w:hAnsi="Times New Roman"/>
                <w:sz w:val="18"/>
              </w:rPr>
              <w:t xml:space="preserve">0.0012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82" w:name="TBL-1-31-17"/>
            <w:bookmarkEnd w:id="582"/>
            <w:r>
              <w:rPr>
                <w:rFonts w:ascii="Times New Roman" w:hAnsi="Times New Roman"/>
                <w:sz w:val="18"/>
              </w:rPr>
              <w:t xml:space="preserve">0.0007 </w:t>
            </w:r>
          </w:p>
        </w:tc>
        <w:tc>
          <w:tcPr>
            <w:tcW w:w="1650"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83" w:name="TBL-1-32-1"/>
            <w:bookmarkStart w:id="584" w:name="TBL-1-32-"/>
            <w:bookmarkEnd w:id="583"/>
            <w:bookmarkEnd w:id="584"/>
            <w:r>
              <w:rPr>
                <w:rFonts w:ascii="Times New Roman" w:hAnsi="Times New Roman"/>
                <w:sz w:val="18"/>
              </w:rPr>
              <w:t xml:space="preserve">1.47e-80 </w:t>
            </w:r>
          </w:p>
        </w:tc>
      </w:tr>
      <w:tr>
        <w:trPr/>
        <w:tc>
          <w:tcPr>
            <w:tcW w:w="483" w:type="dxa"/>
            <w:tcBorders>
              <w:bottom w:val="single" w:sz="2" w:space="0" w:color="000000"/>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r>
              <w:rPr>
                <w:rFonts w:ascii="Times New Roman" w:hAnsi="Times New Roman"/>
                <w:sz w:val="18"/>
              </w:rPr>
            </w:r>
            <w:bookmarkStart w:id="585" w:name="TBL-1-32-2"/>
            <w:bookmarkStart w:id="586" w:name="TBL-1-32-2"/>
            <w:bookmarkEnd w:id="586"/>
          </w:p>
        </w:tc>
        <w:tc>
          <w:tcPr>
            <w:tcW w:w="1692" w:type="dxa"/>
            <w:tcBorders>
              <w:bottom w:val="single" w:sz="2" w:space="0" w:color="000000"/>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r>
              <w:rPr>
                <w:rFonts w:ascii="Times New Roman" w:hAnsi="Times New Roman"/>
                <w:sz w:val="18"/>
              </w:rPr>
              <w:t xml:space="preserve">CCCTACCCTAA </w:t>
            </w:r>
            <w:bookmarkStart w:id="587" w:name="TBL-1-32-3"/>
            <w:bookmarkEnd w:id="587"/>
          </w:p>
        </w:tc>
        <w:tc>
          <w:tcPr>
            <w:tcW w:w="695" w:type="dxa"/>
            <w:tcBorders>
              <w:bottom w:val="single" w:sz="2" w:space="0" w:color="000000"/>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88" w:name="TBL-1-32-4"/>
            <w:bookmarkEnd w:id="588"/>
            <w:r>
              <w:rPr>
                <w:rFonts w:ascii="Times New Roman" w:hAnsi="Times New Roman"/>
                <w:sz w:val="18"/>
              </w:rPr>
              <w:t xml:space="preserve">1.1 </w:t>
            </w:r>
          </w:p>
        </w:tc>
        <w:tc>
          <w:tcPr>
            <w:tcW w:w="694" w:type="dxa"/>
            <w:tcBorders>
              <w:bottom w:val="single" w:sz="2" w:space="0" w:color="000000"/>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89" w:name="TBL-1-32-5"/>
            <w:bookmarkEnd w:id="589"/>
            <w:r>
              <w:rPr>
                <w:rFonts w:ascii="Times New Roman" w:hAnsi="Times New Roman"/>
                <w:sz w:val="18"/>
              </w:rPr>
              <w:t xml:space="preserve">1.3 </w:t>
            </w:r>
          </w:p>
        </w:tc>
        <w:tc>
          <w:tcPr>
            <w:tcW w:w="705" w:type="dxa"/>
            <w:tcBorders>
              <w:bottom w:val="single" w:sz="2" w:space="0" w:color="000000"/>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90" w:name="TBL-1-32-6"/>
            <w:bookmarkEnd w:id="590"/>
            <w:r>
              <w:rPr>
                <w:rFonts w:ascii="Times New Roman" w:hAnsi="Times New Roman"/>
                <w:sz w:val="18"/>
              </w:rPr>
              <w:t xml:space="preserve">1.2 </w:t>
            </w:r>
          </w:p>
        </w:tc>
        <w:tc>
          <w:tcPr>
            <w:tcW w:w="694" w:type="dxa"/>
            <w:tcBorders>
              <w:bottom w:val="single" w:sz="2" w:space="0" w:color="000000"/>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91" w:name="TBL-1-32-7"/>
            <w:bookmarkEnd w:id="591"/>
            <w:r>
              <w:rPr>
                <w:rFonts w:ascii="Times New Roman" w:hAnsi="Times New Roman"/>
                <w:sz w:val="18"/>
              </w:rPr>
              <w:t xml:space="preserve">0.9 </w:t>
            </w:r>
          </w:p>
        </w:tc>
        <w:tc>
          <w:tcPr>
            <w:tcW w:w="695" w:type="dxa"/>
            <w:tcBorders>
              <w:bottom w:val="single" w:sz="2" w:space="0" w:color="000000"/>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92" w:name="TBL-1-32-8"/>
            <w:bookmarkEnd w:id="592"/>
            <w:r>
              <w:rPr>
                <w:rFonts w:ascii="Times New Roman" w:hAnsi="Times New Roman"/>
                <w:sz w:val="18"/>
              </w:rPr>
              <w:t xml:space="preserve">1.6 </w:t>
            </w:r>
          </w:p>
        </w:tc>
        <w:tc>
          <w:tcPr>
            <w:tcW w:w="695" w:type="dxa"/>
            <w:tcBorders>
              <w:bottom w:val="single" w:sz="2" w:space="0" w:color="000000"/>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93" w:name="TBL-1-32-9"/>
            <w:bookmarkEnd w:id="593"/>
            <w:r>
              <w:rPr>
                <w:rFonts w:ascii="Times New Roman" w:hAnsi="Times New Roman"/>
                <w:sz w:val="18"/>
              </w:rPr>
              <w:t xml:space="preserve">0.9 </w:t>
            </w:r>
          </w:p>
        </w:tc>
        <w:tc>
          <w:tcPr>
            <w:tcW w:w="694" w:type="dxa"/>
            <w:tcBorders>
              <w:bottom w:val="single" w:sz="2" w:space="0" w:color="000000"/>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94" w:name="TBL-1-32-10"/>
            <w:bookmarkEnd w:id="594"/>
            <w:r>
              <w:rPr>
                <w:rFonts w:ascii="Times New Roman" w:hAnsi="Times New Roman"/>
                <w:sz w:val="18"/>
              </w:rPr>
              <w:t xml:space="preserve">0.5 </w:t>
            </w:r>
          </w:p>
        </w:tc>
        <w:tc>
          <w:tcPr>
            <w:tcW w:w="706" w:type="dxa"/>
            <w:tcBorders>
              <w:bottom w:val="single" w:sz="2" w:space="0" w:color="000000"/>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95" w:name="TBL-1-32-11"/>
            <w:bookmarkEnd w:id="595"/>
            <w:r>
              <w:rPr>
                <w:rFonts w:ascii="Times New Roman" w:hAnsi="Times New Roman"/>
                <w:sz w:val="18"/>
              </w:rPr>
              <w:t xml:space="preserve">0.0012 </w:t>
            </w:r>
          </w:p>
        </w:tc>
        <w:tc>
          <w:tcPr>
            <w:tcW w:w="694" w:type="dxa"/>
            <w:tcBorders>
              <w:bottom w:val="single" w:sz="2" w:space="0" w:color="000000"/>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96" w:name="TBL-1-32-12"/>
            <w:bookmarkEnd w:id="596"/>
            <w:r>
              <w:rPr>
                <w:rFonts w:ascii="Times New Roman" w:hAnsi="Times New Roman"/>
                <w:sz w:val="18"/>
              </w:rPr>
              <w:t xml:space="preserve">0.0020 </w:t>
            </w:r>
          </w:p>
        </w:tc>
        <w:tc>
          <w:tcPr>
            <w:tcW w:w="694" w:type="dxa"/>
            <w:tcBorders>
              <w:bottom w:val="single" w:sz="2" w:space="0" w:color="000000"/>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97" w:name="TBL-1-32-13"/>
            <w:bookmarkEnd w:id="597"/>
            <w:r>
              <w:rPr>
                <w:rFonts w:ascii="Times New Roman" w:hAnsi="Times New Roman"/>
                <w:sz w:val="18"/>
              </w:rPr>
              <w:t xml:space="preserve">0.0012 </w:t>
            </w:r>
          </w:p>
        </w:tc>
        <w:tc>
          <w:tcPr>
            <w:tcW w:w="694" w:type="dxa"/>
            <w:tcBorders>
              <w:bottom w:val="single" w:sz="2" w:space="0" w:color="000000"/>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98" w:name="TBL-1-32-14"/>
            <w:bookmarkEnd w:id="598"/>
            <w:r>
              <w:rPr>
                <w:rFonts w:ascii="Times New Roman" w:hAnsi="Times New Roman"/>
                <w:sz w:val="18"/>
              </w:rPr>
              <w:t xml:space="preserve">0.0011 </w:t>
            </w:r>
          </w:p>
        </w:tc>
        <w:tc>
          <w:tcPr>
            <w:tcW w:w="694" w:type="dxa"/>
            <w:tcBorders>
              <w:bottom w:val="single" w:sz="2" w:space="0" w:color="000000"/>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99" w:name="TBL-1-32-15"/>
            <w:bookmarkEnd w:id="599"/>
            <w:r>
              <w:rPr>
                <w:rFonts w:ascii="Times New Roman" w:hAnsi="Times New Roman"/>
                <w:sz w:val="18"/>
              </w:rPr>
              <w:t xml:space="preserve">0.0021 </w:t>
            </w:r>
          </w:p>
        </w:tc>
        <w:tc>
          <w:tcPr>
            <w:tcW w:w="706" w:type="dxa"/>
            <w:tcBorders>
              <w:bottom w:val="single" w:sz="2" w:space="0" w:color="000000"/>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600" w:name="TBL-1-32-16"/>
            <w:bookmarkEnd w:id="600"/>
            <w:r>
              <w:rPr>
                <w:rFonts w:ascii="Times New Roman" w:hAnsi="Times New Roman"/>
                <w:sz w:val="18"/>
              </w:rPr>
              <w:t xml:space="preserve">0.0010 </w:t>
            </w:r>
          </w:p>
        </w:tc>
        <w:tc>
          <w:tcPr>
            <w:tcW w:w="694" w:type="dxa"/>
            <w:tcBorders>
              <w:bottom w:val="single" w:sz="2" w:space="0" w:color="000000"/>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601" w:name="TBL-1-32-17"/>
            <w:bookmarkEnd w:id="601"/>
            <w:r>
              <w:rPr>
                <w:rFonts w:ascii="Times New Roman" w:hAnsi="Times New Roman"/>
                <w:sz w:val="18"/>
              </w:rPr>
              <w:t xml:space="preserve">0.0007 </w:t>
            </w:r>
          </w:p>
        </w:tc>
        <w:tc>
          <w:tcPr>
            <w:tcW w:w="1650" w:type="dxa"/>
            <w:tcBorders>
              <w:bottom w:val="single" w:sz="2" w:space="0" w:color="000000"/>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r>
              <w:rPr>
                <w:rFonts w:ascii="Times New Roman" w:hAnsi="Times New Roman"/>
                <w:sz w:val="18"/>
              </w:rPr>
              <w:t>6.67e-77</w:t>
            </w:r>
          </w:p>
        </w:tc>
      </w:tr>
    </w:tbl>
    <w:p>
      <w:pPr>
        <w:pStyle w:val="TextBody"/>
        <w:spacing w:before="0" w:after="0"/>
        <w:rPr>
          <w:rFonts w:ascii="Times New Roman" w:hAnsi="Times New Roman"/>
        </w:rPr>
      </w:pPr>
      <w:r>
        <w:rPr>
          <w:rFonts w:ascii="Times New Roman" w:hAnsi="Times New Roman"/>
        </w:rPr>
      </w:r>
    </w:p>
    <w:p>
      <w:pPr>
        <w:sectPr>
          <w:footerReference w:type="default" r:id="rId21"/>
          <w:type w:val="nextPage"/>
          <w:pgSz w:orient="landscape" w:w="15840" w:h="12240"/>
          <w:pgMar w:left="1134" w:right="1134" w:header="0" w:top="1134" w:footer="0" w:bottom="1134" w:gutter="0"/>
          <w:pgNumType w:fmt="decimal"/>
          <w:formProt w:val="false"/>
          <w:textDirection w:val="lrTb"/>
        </w:sectPr>
        <w:pStyle w:val="TextBody"/>
        <w:rPr/>
      </w:pPr>
      <w:r>
        <w:rPr>
          <w:rFonts w:ascii="Arial" w:hAnsi="Arial"/>
          <w:b/>
          <w:bCs/>
          <w:sz w:val="20"/>
        </w:rPr>
        <w:t>Table 1:</w:t>
      </w:r>
      <w:r>
        <w:rPr>
          <w:rFonts w:ascii="Arial" w:hAnsi="Arial"/>
          <w:sz w:val="20"/>
        </w:rPr>
        <w:t xml:space="preserve"> Significantly enriched repeating motifs in telomeric regions of GIAB datasets HG001 through HG007. Only the motifs that explain at least 1% of the telomeric sequence on either arm of at least one dataset, with respect to reverse-complemented equivalence, are included.</w:t>
        <w:br/>
        <w:t xml:space="preserve">See </w:t>
      </w:r>
      <w:hyperlink w:anchor="x1-10000doc">
        <w:r>
          <w:rPr>
            <w:rStyle w:val="InternetLink"/>
            <w:rFonts w:ascii="Arial" w:hAnsi="Arial"/>
            <w:sz w:val="20"/>
          </w:rPr>
          <w:t>Materials and Methods</w:t>
        </w:r>
      </w:hyperlink>
      <w:r>
        <w:rPr>
          <w:rFonts w:ascii="Arial" w:hAnsi="Arial"/>
          <w:sz w:val="20"/>
        </w:rPr>
        <w:t xml:space="preserve"> for the definition of </w:t>
      </w:r>
      <w:r>
        <w:rPr>
          <w:rFonts w:ascii="Arial" w:hAnsi="Arial"/>
          <w:i/>
          <w:sz w:val="20"/>
        </w:rPr>
        <w:t>score</w:t>
      </w:r>
      <w:r>
        <w:rPr>
          <w:rFonts w:ascii="Arial" w:hAnsi="Arial"/>
          <w:sz w:val="20"/>
        </w:rPr>
        <w:t xml:space="preserve">. </w:t>
      </w:r>
    </w:p>
    <w:p>
      <w:pPr>
        <w:pStyle w:val="TextBodynoindent"/>
        <w:jc w:val="center"/>
        <w:rPr/>
      </w:pPr>
      <w:r>
        <w:rPr/>
        <w:drawing>
          <wp:inline distT="0" distB="0" distL="0" distR="0">
            <wp:extent cx="5126355" cy="7586345"/>
            <wp:effectExtent l="0" t="0" r="0" b="0"/>
            <wp:docPr id="2"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
                    <pic:cNvPicPr>
                      <a:picLocks noChangeAspect="1" noChangeArrowheads="1"/>
                    </pic:cNvPicPr>
                  </pic:nvPicPr>
                  <pic:blipFill>
                    <a:blip r:embed="rId22"/>
                    <a:stretch>
                      <a:fillRect/>
                    </a:stretch>
                  </pic:blipFill>
                  <pic:spPr bwMode="auto">
                    <a:xfrm>
                      <a:off x="0" y="0"/>
                      <a:ext cx="5126355" cy="7586345"/>
                    </a:xfrm>
                    <a:prstGeom prst="rect">
                      <a:avLst/>
                    </a:prstGeom>
                  </pic:spPr>
                </pic:pic>
              </a:graphicData>
            </a:graphic>
          </wp:inline>
        </w:drawing>
      </w:r>
    </w:p>
    <w:p>
      <w:pPr>
        <w:pStyle w:val="TextBody"/>
        <w:rPr>
          <w:rFonts w:ascii="Times New Roman" w:hAnsi="Times New Roman"/>
        </w:rPr>
      </w:pPr>
      <w:r>
        <w:rPr>
          <w:rFonts w:ascii="Arial" w:hAnsi="Arial"/>
          <w:b/>
          <w:bCs/>
          <w:sz w:val="20"/>
        </w:rPr>
        <w:t>Figure 2:</w:t>
      </w:r>
      <w:r>
        <w:rPr>
          <w:rFonts w:ascii="Arial" w:hAnsi="Arial"/>
          <w:sz w:val="20"/>
        </w:rPr>
        <w:t xml:space="preserve"> Densities of the top four enriched motifs at ends of chromosomal </w:t>
      </w:r>
      <w:r>
        <w:rPr>
          <w:rFonts w:ascii="Arial" w:hAnsi="Arial"/>
          <w:b/>
          <w:sz w:val="20"/>
        </w:rPr>
        <w:t xml:space="preserve">(A) </w:t>
      </w:r>
      <w:r>
        <w:rPr>
          <w:rFonts w:ascii="Arial" w:hAnsi="Arial"/>
          <w:i/>
          <w:sz w:val="20"/>
        </w:rPr>
        <w:t xml:space="preserve">p </w:t>
      </w:r>
      <w:r>
        <w:rPr>
          <w:rFonts w:ascii="Arial" w:hAnsi="Arial"/>
          <w:sz w:val="20"/>
        </w:rPr>
        <w:t xml:space="preserve">arms and </w:t>
      </w:r>
      <w:r>
        <w:rPr>
          <w:rFonts w:ascii="Arial" w:hAnsi="Arial"/>
          <w:b/>
          <w:sz w:val="20"/>
        </w:rPr>
        <w:t xml:space="preserve">(B) </w:t>
      </w:r>
      <w:r>
        <w:rPr>
          <w:rFonts w:ascii="Arial" w:hAnsi="Arial"/>
          <w:i/>
          <w:sz w:val="20"/>
        </w:rPr>
        <w:t xml:space="preserve">q </w:t>
      </w:r>
      <w:r>
        <w:rPr>
          <w:rFonts w:ascii="Arial" w:hAnsi="Arial"/>
          <w:sz w:val="20"/>
        </w:rPr>
        <w:t xml:space="preserve">arms of the HG002 dataset. </w:t>
      </w:r>
      <w:r>
        <w:rPr>
          <w:rFonts w:ascii="Arial" w:hAnsi="Arial"/>
          <w:i/>
          <w:sz w:val="20"/>
        </w:rPr>
        <w:t>Background (</w:t>
      </w:r>
      <w:r>
        <w:rPr>
          <w:rFonts w:ascii="Arial" w:hAnsi="Arial"/>
          <w:iCs/>
          <w:sz w:val="20"/>
        </w:rPr>
        <w:t>grey</w:t>
      </w:r>
      <w:r>
        <w:rPr>
          <w:rFonts w:ascii="Arial" w:hAnsi="Arial"/>
          <w:i/>
          <w:sz w:val="20"/>
        </w:rPr>
        <w:t xml:space="preserve">) </w:t>
      </w:r>
      <w:r>
        <w:rPr>
          <w:rFonts w:ascii="Arial" w:hAnsi="Arial"/>
          <w:sz w:val="20"/>
        </w:rPr>
        <w:t xml:space="preserve">represents the remaining sequence content (non-repeating sequence and not significantly enriched motifs (other colors)). Only the arms covered by at least 25 reads are displayed. Reads are shown aligned to the contigs in the </w:t>
      </w:r>
      <w:r>
        <w:rPr>
          <w:rFonts w:ascii="Arial" w:hAnsi="Arial"/>
          <w:i/>
          <w:sz w:val="20"/>
        </w:rPr>
        <w:t>hg38ext</w:t>
      </w:r>
      <w:r>
        <w:rPr>
          <w:rFonts w:ascii="Arial" w:hAnsi="Arial"/>
          <w:sz w:val="20"/>
        </w:rPr>
        <w:t xml:space="preserve"> reference set, and genomic coordinates are given in Kbp. Vertical red dashed lines denote the position of the boundary of the annotated telomeric tract.</w:t>
      </w:r>
      <w:r>
        <w:rPr>
          <w:rFonts w:ascii="Times New Roman" w:hAnsi="Times New Roman"/>
        </w:rPr>
        <w:t xml:space="preserve"> </w:t>
      </w:r>
    </w:p>
    <w:p>
      <w:pPr>
        <w:pStyle w:val="TextBodynoindent"/>
        <w:rPr/>
      </w:pPr>
      <w:bookmarkStart w:id="602" w:name="x1-60033"/>
      <w:bookmarkEnd w:id="602"/>
      <w:r>
        <w:rPr/>
        <w:drawing>
          <wp:inline distT="0" distB="0" distL="0" distR="0">
            <wp:extent cx="6638290" cy="1801495"/>
            <wp:effectExtent l="0" t="0" r="0" b="0"/>
            <wp:docPr id="3"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descr=""/>
                    <pic:cNvPicPr>
                      <a:picLocks noChangeAspect="1" noChangeArrowheads="1"/>
                    </pic:cNvPicPr>
                  </pic:nvPicPr>
                  <pic:blipFill>
                    <a:blip r:embed="rId23"/>
                    <a:stretch>
                      <a:fillRect/>
                    </a:stretch>
                  </pic:blipFill>
                  <pic:spPr bwMode="auto">
                    <a:xfrm>
                      <a:off x="0" y="0"/>
                      <a:ext cx="6638290" cy="1801495"/>
                    </a:xfrm>
                    <a:prstGeom prst="rect">
                      <a:avLst/>
                    </a:prstGeom>
                  </pic:spPr>
                </pic:pic>
              </a:graphicData>
            </a:graphic>
          </wp:inline>
        </w:drawing>
      </w:r>
      <w:r>
        <w:rPr>
          <w:rFonts w:ascii="Times New Roman" w:hAnsi="Times New Roman"/>
        </w:rPr>
        <w:t xml:space="preserve"> </w:t>
      </w:r>
    </w:p>
    <w:p>
      <w:pPr>
        <w:pStyle w:val="TextBody"/>
        <w:rPr/>
      </w:pPr>
      <w:r>
        <w:rPr>
          <w:rFonts w:ascii="Arial" w:hAnsi="Arial"/>
          <w:b/>
          <w:bCs/>
          <w:sz w:val="20"/>
        </w:rPr>
        <w:t>Figure 3:</w:t>
      </w:r>
      <w:r>
        <w:rPr>
          <w:rFonts w:ascii="Arial" w:hAnsi="Arial"/>
          <w:sz w:val="20"/>
        </w:rPr>
        <w:t xml:space="preserve"> Distribution of motif entropies in 10 bp windows of of candidate PacBio CCS reads aligning to the same chromosomal arms in GIAB datasets HG001 through HG007, with respect to per-window coverage, and the coverage-weighted percentiles of the entropy values. </w:t>
      </w:r>
    </w:p>
    <w:p>
      <w:pPr>
        <w:pStyle w:val="Heading4"/>
        <w:spacing w:lineRule="auto" w:line="360"/>
        <w:rPr>
          <w:rFonts w:ascii="Times New Roman" w:hAnsi="Times New Roman"/>
        </w:rPr>
      </w:pPr>
      <w:r>
        <w:rPr/>
      </w:r>
    </w:p>
    <w:p>
      <w:pPr>
        <w:pStyle w:val="Heading4"/>
        <w:spacing w:lineRule="auto" w:line="360"/>
        <w:rPr>
          <w:rFonts w:ascii="Times New Roman" w:hAnsi="Times New Roman"/>
        </w:rPr>
      </w:pPr>
      <w:bookmarkStart w:id="603" w:name="x1-7000"/>
      <w:bookmarkEnd w:id="603"/>
      <w:r>
        <w:rPr>
          <w:rFonts w:ascii="Times New Roman" w:hAnsi="Times New Roman"/>
        </w:rPr>
        <w:t>Short-read sequencing validates motif variations observed in long reads</w:t>
      </w:r>
    </w:p>
    <w:p>
      <w:pPr>
        <w:pStyle w:val="TextBodynoindent"/>
        <w:spacing w:lineRule="auto" w:line="360"/>
        <w:rPr/>
      </w:pPr>
      <w:bookmarkStart w:id="604" w:name="Q1-1-18"/>
      <w:bookmarkEnd w:id="604"/>
      <w:r>
        <w:rPr>
          <w:rFonts w:ascii="Times New Roman" w:hAnsi="Times New Roman"/>
        </w:rPr>
        <w:t xml:space="preserve">We next validated these findings using short-read sequencing in two ways. First, we extracted telomeric candidate reads with </w:t>
      </w:r>
      <w:r>
        <w:rPr>
          <w:rFonts w:ascii="Times New Roman" w:hAnsi="Times New Roman"/>
          <w:i/>
        </w:rPr>
        <w:t xml:space="preserve">Telomerecat </w:t>
      </w:r>
      <w:r>
        <w:rPr>
          <w:rFonts w:ascii="Times New Roman" w:hAnsi="Times New Roman"/>
        </w:rPr>
        <w:t xml:space="preserve">(Farmery et al., </w:t>
      </w:r>
      <w:hyperlink r:id="rId24">
        <w:bookmarkStart w:id="605" w:name="page.18"/>
        <w:bookmarkEnd w:id="605"/>
        <w:r>
          <w:rPr>
            <w:rStyle w:val="InternetLink"/>
            <w:rFonts w:ascii="Times New Roman" w:hAnsi="Times New Roman"/>
          </w:rPr>
          <w:t>2018</w:t>
        </w:r>
      </w:hyperlink>
      <w:r>
        <w:rPr>
          <w:rFonts w:ascii="Times New Roman" w:hAnsi="Times New Roman"/>
        </w:rPr>
        <w:t xml:space="preserve">) from respective GIAB Illumina datasets, and found that they supported a definitive majority (median 98% of the sequence supported, </w:t>
      </w:r>
      <w:r>
        <w:rPr>
          <w:rFonts w:ascii="Times New Roman" w:hAnsi="Times New Roman"/>
          <w:b/>
        </w:rPr>
        <w:t>Supplemental Fig. S7</w:t>
      </w:r>
      <w:r>
        <w:rPr>
          <w:rFonts w:ascii="Times New Roman" w:hAnsi="Times New Roman"/>
        </w:rPr>
        <w:t xml:space="preserve">) of the telomeric sequences on the </w:t>
      </w:r>
      <w:r>
        <w:rPr>
          <w:rFonts w:ascii="Times New Roman" w:hAnsi="Times New Roman"/>
          <w:i/>
        </w:rPr>
        <w:t xml:space="preserve">q </w:t>
      </w:r>
      <w:r>
        <w:rPr>
          <w:rFonts w:ascii="Times New Roman" w:hAnsi="Times New Roman"/>
        </w:rPr>
        <w:t xml:space="preserve">arms of long-read datasets. At the same time, only a median of 38% of the sequence of the </w:t>
      </w:r>
      <w:r>
        <w:rPr>
          <w:rFonts w:ascii="Times New Roman" w:hAnsi="Times New Roman"/>
          <w:i/>
        </w:rPr>
        <w:t xml:space="preserve">p </w:t>
      </w:r>
      <w:r>
        <w:rPr>
          <w:rFonts w:ascii="Times New Roman" w:hAnsi="Times New Roman"/>
        </w:rPr>
        <w:t xml:space="preserve">arm long reads was supported, and while this does not automatically invalidate them (see </w:t>
      </w:r>
      <w:hyperlink w:anchor="x1-9000doc">
        <w:r>
          <w:rPr>
            <w:rStyle w:val="InternetLink"/>
            <w:rFonts w:ascii="Times New Roman" w:hAnsi="Times New Roman"/>
          </w:rPr>
          <w:t>Discussion</w:t>
        </w:r>
      </w:hyperlink>
      <w:r>
        <w:rPr>
          <w:rFonts w:ascii="Times New Roman" w:hAnsi="Times New Roman"/>
        </w:rPr>
        <w:t>),</w:t>
      </w:r>
      <w:del w:id="28" w:author="Kirill Grigorev" w:date="2020-11-08T21:17:36Z">
        <w:r>
          <w:rPr>
            <w:rFonts w:ascii="Times New Roman" w:hAnsi="Times New Roman"/>
          </w:rPr>
          <w:delText xml:space="preserve"> they appear to suffer more from a worse reference, and thus</w:delText>
        </w:r>
      </w:del>
      <w:r>
        <w:rPr>
          <w:rFonts w:ascii="Times New Roman" w:hAnsi="Times New Roman"/>
        </w:rPr>
        <w:t xml:space="preserve"> only the long reads mapping to the </w:t>
      </w:r>
      <w:r>
        <w:rPr>
          <w:rFonts w:ascii="Times New Roman" w:hAnsi="Times New Roman"/>
          <w:i/>
        </w:rPr>
        <w:t xml:space="preserve">q </w:t>
      </w:r>
      <w:r>
        <w:rPr>
          <w:rFonts w:ascii="Times New Roman" w:hAnsi="Times New Roman"/>
        </w:rPr>
        <w:t>arms were used for downstream analyses. Second, we confirmed 15 of the enriched motifs in independently generated human short-read and linked-read genomic datasets from donated PBMCs, with the same four motifs being the most enriched (</w:t>
      </w:r>
      <w:r>
        <w:rPr>
          <w:rFonts w:ascii="Times New Roman" w:hAnsi="Times New Roman"/>
          <w:b/>
        </w:rPr>
        <w:t>Supplemental Table</w:t>
      </w:r>
      <w:r>
        <w:rPr>
          <w:rFonts w:ascii="Times New Roman" w:hAnsi="Times New Roman"/>
        </w:rPr>
        <w:t xml:space="preserve"> </w:t>
      </w:r>
      <w:r>
        <w:rPr>
          <w:rFonts w:ascii="Times New Roman" w:hAnsi="Times New Roman"/>
          <w:b/>
        </w:rPr>
        <w:t>S</w:t>
      </w:r>
      <w:r>
        <w:rPr>
          <w:rFonts w:ascii="Times New Roman" w:hAnsi="Times New Roman"/>
          <w:b/>
        </w:rPr>
        <w:t>3</w:t>
      </w:r>
      <w:r>
        <w:rPr>
          <w:rFonts w:ascii="Times New Roman" w:hAnsi="Times New Roman"/>
        </w:rPr>
        <w:t xml:space="preserve">). </w:t>
      </w:r>
    </w:p>
    <w:p>
      <w:pPr>
        <w:pStyle w:val="Heading4"/>
        <w:spacing w:lineRule="auto" w:line="360"/>
        <w:rPr>
          <w:rFonts w:ascii="Times New Roman" w:hAnsi="Times New Roman"/>
        </w:rPr>
      </w:pPr>
      <w:bookmarkStart w:id="606" w:name="x1-8000"/>
      <w:bookmarkEnd w:id="606"/>
      <w:r>
        <w:rPr>
          <w:rFonts w:ascii="Times New Roman" w:hAnsi="Times New Roman"/>
        </w:rPr>
        <w:t>Long-read sequencing uncovers a variety of human telomeric haplotypes</w:t>
      </w:r>
    </w:p>
    <w:p>
      <w:pPr>
        <w:pStyle w:val="TextBodynoindent"/>
        <w:spacing w:lineRule="auto" w:line="360"/>
        <w:rPr/>
      </w:pPr>
      <w:bookmarkStart w:id="607" w:name="Q1-1-20"/>
      <w:bookmarkEnd w:id="607"/>
      <w:r>
        <w:rPr>
          <w:rFonts w:ascii="Times New Roman" w:hAnsi="Times New Roman"/>
        </w:rPr>
        <w:t xml:space="preserve">While reads agreed on colinearity of motifs, evidenced by low entropy, rarer non-zero entropy values could be attributable both to sequencing errors and to structural variations within the same subject’s dataset. To investigate the latter possibility, we clustered reads on each </w:t>
      </w:r>
      <w:r>
        <w:rPr>
          <w:rFonts w:ascii="Times New Roman" w:hAnsi="Times New Roman"/>
          <w:i/>
        </w:rPr>
        <w:t xml:space="preserve">q </w:t>
      </w:r>
      <w:r>
        <w:rPr>
          <w:rFonts w:ascii="Times New Roman" w:hAnsi="Times New Roman"/>
        </w:rPr>
        <w:t xml:space="preserve">arm of each subject by relative pairwise Levenshtein distances (Levenshtein, </w:t>
      </w:r>
      <w:hyperlink r:id="rId25">
        <w:r>
          <w:rPr>
            <w:rStyle w:val="InternetLink"/>
            <w:rFonts w:ascii="Times New Roman" w:hAnsi="Times New Roman"/>
          </w:rPr>
          <w:t>1966</w:t>
        </w:r>
      </w:hyperlink>
      <w:r>
        <w:rPr>
          <w:rFonts w:ascii="Times New Roman" w:hAnsi="Times New Roman"/>
        </w:rPr>
        <w:t>) and found that hierarchical clustering described read similarity well, resulting in high cophenetic correlation between the dendrograms and the pairwise distance matrices (</w:t>
      </w:r>
      <w:hyperlink w:anchor="table.1">
        <w:r>
          <w:rPr>
            <w:rStyle w:val="InternetLink"/>
            <w:rFonts w:ascii="Times New Roman" w:hAnsi="Times New Roman"/>
            <w:b/>
          </w:rPr>
          <w:t>Table 2</w:t>
        </w:r>
      </w:hyperlink>
      <w:r>
        <w:rPr>
          <w:rFonts w:ascii="Times New Roman" w:hAnsi="Times New Roman"/>
        </w:rPr>
        <w:t>), and in visible structure (</w:t>
      </w:r>
      <w:hyperlink w:anchor="fig-4">
        <w:r>
          <w:rPr>
            <w:rStyle w:val="InternetLink"/>
            <w:rFonts w:ascii="Times New Roman" w:hAnsi="Times New Roman"/>
            <w:b/>
            <w:bCs/>
          </w:rPr>
          <w:t>Figure 4</w:t>
        </w:r>
      </w:hyperlink>
      <w:r>
        <w:rPr>
          <w:rFonts w:ascii="Times New Roman" w:hAnsi="Times New Roman"/>
        </w:rPr>
        <w:t xml:space="preserve">). </w:t>
      </w:r>
      <w:r>
        <w:br w:type="page"/>
      </w:r>
    </w:p>
    <w:tbl>
      <w:tblPr>
        <w:tblW w:w="7474" w:type="dxa"/>
        <w:jc w:val="left"/>
        <w:tblInd w:w="0" w:type="dxa"/>
        <w:tblCellMar>
          <w:top w:w="29" w:type="dxa"/>
          <w:left w:w="29" w:type="dxa"/>
          <w:bottom w:w="29" w:type="dxa"/>
          <w:right w:w="29" w:type="dxa"/>
        </w:tblCellMar>
        <w:tblLook w:val="04a0" w:noVBand="1" w:noHBand="0" w:lastColumn="0" w:firstColumn="1" w:lastRow="0" w:firstRow="1"/>
      </w:tblPr>
      <w:tblGrid>
        <w:gridCol w:w="1618"/>
        <w:gridCol w:w="3067"/>
        <w:gridCol w:w="1256"/>
        <w:gridCol w:w="1532"/>
      </w:tblGrid>
      <w:tr>
        <w:trPr/>
        <w:tc>
          <w:tcPr>
            <w:tcW w:w="1618" w:type="dxa"/>
            <w:tcBorders>
              <w:top w:val="single" w:sz="2" w:space="0" w:color="000000"/>
            </w:tcBorders>
            <w:shd w:color="auto" w:fill="auto" w:val="clear"/>
            <w:vAlign w:val="center"/>
          </w:tcPr>
          <w:p>
            <w:pPr>
              <w:pStyle w:val="TableContents"/>
              <w:pageBreakBefore/>
              <w:spacing w:before="0" w:after="0"/>
              <w:rPr/>
            </w:pPr>
            <w:r>
              <w:rPr>
                <w:rFonts w:ascii="Times New Roman" w:hAnsi="Times New Roman"/>
                <w:b/>
              </w:rPr>
              <w:t>Chromosome</w:t>
            </w:r>
            <w:bookmarkStart w:id="608" w:name="TBL-2-1-2"/>
            <w:bookmarkEnd w:id="608"/>
          </w:p>
        </w:tc>
        <w:tc>
          <w:tcPr>
            <w:tcW w:w="3067" w:type="dxa"/>
            <w:tcBorders>
              <w:top w:val="single" w:sz="2" w:space="0" w:color="000000"/>
            </w:tcBorders>
            <w:shd w:color="auto" w:fill="auto" w:val="clear"/>
            <w:vAlign w:val="center"/>
          </w:tcPr>
          <w:p>
            <w:pPr>
              <w:pStyle w:val="TableContents"/>
              <w:spacing w:before="0" w:after="0"/>
              <w:rPr>
                <w:rFonts w:ascii="Times New Roman" w:hAnsi="Times New Roman"/>
                <w:b/>
                <w:b/>
              </w:rPr>
            </w:pPr>
            <w:r>
              <w:rPr>
                <w:rFonts w:ascii="Times New Roman" w:hAnsi="Times New Roman"/>
                <w:b/>
              </w:rPr>
              <w:t xml:space="preserve">Reference contig </w:t>
            </w:r>
            <w:bookmarkStart w:id="609" w:name="TBL-2-1-3"/>
            <w:bookmarkEnd w:id="609"/>
          </w:p>
        </w:tc>
        <w:tc>
          <w:tcPr>
            <w:tcW w:w="2788" w:type="dxa"/>
            <w:gridSpan w:val="2"/>
            <w:tcBorders>
              <w:top w:val="single" w:sz="2" w:space="0" w:color="000000"/>
            </w:tcBorders>
            <w:shd w:color="auto" w:fill="auto" w:val="clear"/>
            <w:vAlign w:val="center"/>
          </w:tcPr>
          <w:p>
            <w:pPr>
              <w:pStyle w:val="TableContents"/>
              <w:spacing w:before="0" w:after="0"/>
              <w:rPr>
                <w:rFonts w:ascii="Times New Roman" w:hAnsi="Times New Roman"/>
                <w:b/>
                <w:b/>
              </w:rPr>
            </w:pPr>
            <w:r>
              <w:rPr>
                <w:rFonts w:ascii="Times New Roman" w:hAnsi="Times New Roman"/>
                <w:b/>
              </w:rPr>
              <w:t>Cophenetic correlation</w:t>
            </w:r>
            <w:bookmarkStart w:id="610" w:name="TBL-2-2-1"/>
            <w:bookmarkStart w:id="611" w:name="TBL-2-2-"/>
            <w:bookmarkEnd w:id="610"/>
            <w:bookmarkEnd w:id="611"/>
          </w:p>
        </w:tc>
      </w:tr>
      <w:tr>
        <w:trPr/>
        <w:tc>
          <w:tcPr>
            <w:tcW w:w="1618" w:type="dxa"/>
            <w:tcBorders>
              <w:bottom w:val="single" w:sz="2" w:space="0" w:color="000000"/>
            </w:tcBorders>
            <w:shd w:color="auto" w:fill="auto" w:val="clear"/>
            <w:vAlign w:val="center"/>
          </w:tcPr>
          <w:p>
            <w:pPr>
              <w:pStyle w:val="TableContents"/>
              <w:spacing w:before="0" w:after="0"/>
              <w:rPr>
                <w:rFonts w:ascii="Times New Roman" w:hAnsi="Times New Roman"/>
                <w:sz w:val="4"/>
                <w:szCs w:val="4"/>
              </w:rPr>
            </w:pPr>
            <w:r>
              <w:rPr>
                <w:rFonts w:ascii="Times New Roman" w:hAnsi="Times New Roman"/>
                <w:sz w:val="4"/>
                <w:szCs w:val="4"/>
              </w:rPr>
            </w:r>
            <w:bookmarkStart w:id="612" w:name="TBL-2-2-2"/>
            <w:bookmarkStart w:id="613" w:name="TBL-2-2-2"/>
            <w:bookmarkEnd w:id="613"/>
          </w:p>
        </w:tc>
        <w:tc>
          <w:tcPr>
            <w:tcW w:w="3067" w:type="dxa"/>
            <w:tcBorders>
              <w:bottom w:val="single" w:sz="2" w:space="0" w:color="000000"/>
            </w:tcBorders>
            <w:shd w:color="auto" w:fill="auto" w:val="clear"/>
            <w:vAlign w:val="center"/>
          </w:tcPr>
          <w:p>
            <w:pPr>
              <w:pStyle w:val="TableContents"/>
              <w:spacing w:before="0" w:after="0"/>
              <w:rPr>
                <w:rFonts w:ascii="Times New Roman" w:hAnsi="Times New Roman"/>
                <w:sz w:val="4"/>
                <w:szCs w:val="4"/>
              </w:rPr>
            </w:pPr>
            <w:r>
              <w:rPr>
                <w:rFonts w:ascii="Times New Roman" w:hAnsi="Times New Roman"/>
                <w:sz w:val="4"/>
                <w:szCs w:val="4"/>
              </w:rPr>
            </w:r>
            <w:bookmarkStart w:id="614" w:name="TBL-2-2-3"/>
            <w:bookmarkStart w:id="615" w:name="TBL-2-2-3"/>
            <w:bookmarkEnd w:id="615"/>
          </w:p>
        </w:tc>
        <w:tc>
          <w:tcPr>
            <w:tcW w:w="1256" w:type="dxa"/>
            <w:tcBorders>
              <w:bottom w:val="single" w:sz="2" w:space="0" w:color="000000"/>
            </w:tcBorders>
            <w:shd w:color="auto" w:fill="auto" w:val="clear"/>
            <w:vAlign w:val="center"/>
          </w:tcPr>
          <w:p>
            <w:pPr>
              <w:pStyle w:val="TableContents"/>
              <w:spacing w:before="0" w:after="0"/>
              <w:rPr>
                <w:rFonts w:ascii="Times New Roman" w:hAnsi="Times New Roman"/>
                <w:b/>
                <w:b/>
              </w:rPr>
            </w:pPr>
            <w:r>
              <w:rPr>
                <w:rFonts w:ascii="Times New Roman" w:hAnsi="Times New Roman"/>
                <w:b/>
              </w:rPr>
              <w:t xml:space="preserve">r </w:t>
            </w:r>
            <w:bookmarkStart w:id="616" w:name="TBL-2-2-4"/>
            <w:bookmarkEnd w:id="616"/>
          </w:p>
        </w:tc>
        <w:tc>
          <w:tcPr>
            <w:tcW w:w="1532" w:type="dxa"/>
            <w:tcBorders>
              <w:bottom w:val="single" w:sz="2" w:space="0" w:color="000000"/>
            </w:tcBorders>
            <w:shd w:color="auto" w:fill="auto" w:val="clear"/>
            <w:vAlign w:val="center"/>
          </w:tcPr>
          <w:p>
            <w:pPr>
              <w:pStyle w:val="TableContents"/>
              <w:spacing w:before="0" w:after="0"/>
              <w:rPr>
                <w:rFonts w:ascii="Times New Roman" w:hAnsi="Times New Roman"/>
                <w:b/>
                <w:b/>
              </w:rPr>
            </w:pPr>
            <w:r>
              <w:rPr>
                <w:rFonts w:ascii="Times New Roman" w:hAnsi="Times New Roman"/>
                <w:b/>
              </w:rPr>
              <w:t xml:space="preserve">p </w:t>
            </w:r>
          </w:p>
        </w:tc>
      </w:tr>
      <w:tr>
        <w:trPr/>
        <w:tc>
          <w:tcPr>
            <w:tcW w:w="1618"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rPr>
            </w:pPr>
            <w:r>
              <w:rPr>
                <w:rFonts w:ascii="Times New Roman" w:hAnsi="Times New Roman"/>
              </w:rPr>
              <w:t xml:space="preserve">chr5 </w:t>
            </w:r>
            <w:bookmarkStart w:id="617" w:name="TBL-2-3-2"/>
            <w:bookmarkEnd w:id="617"/>
          </w:p>
        </w:tc>
        <w:tc>
          <w:tcPr>
            <w:tcW w:w="3067"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rPr>
            </w:pPr>
            <w:r>
              <w:rPr>
                <w:rFonts w:ascii="Times New Roman" w:hAnsi="Times New Roman"/>
              </w:rPr>
              <w:t xml:space="preserve">5qtel_1-500K_1_12_12_rc </w:t>
            </w:r>
            <w:bookmarkStart w:id="618" w:name="TBL-2-3-3"/>
            <w:bookmarkEnd w:id="618"/>
          </w:p>
        </w:tc>
        <w:tc>
          <w:tcPr>
            <w:tcW w:w="1256"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rPr>
            </w:pPr>
            <w:r>
              <w:rPr>
                <w:rFonts w:ascii="Times New Roman" w:hAnsi="Times New Roman"/>
              </w:rPr>
              <w:t>0.491</w:t>
            </w:r>
            <w:bookmarkStart w:id="619" w:name="TBL-2-3-4"/>
            <w:bookmarkEnd w:id="619"/>
          </w:p>
        </w:tc>
        <w:tc>
          <w:tcPr>
            <w:tcW w:w="1532"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rPr>
            </w:pPr>
            <w:r>
              <w:rPr>
                <w:rFonts w:ascii="Times New Roman" w:hAnsi="Times New Roman"/>
              </w:rPr>
              <w:t xml:space="preserve">&lt;1.0e-300 </w:t>
            </w:r>
            <w:bookmarkStart w:id="620" w:name="TBL-2-4-1"/>
            <w:bookmarkStart w:id="621" w:name="TBL-2-4-"/>
            <w:bookmarkEnd w:id="620"/>
            <w:bookmarkEnd w:id="621"/>
          </w:p>
        </w:tc>
      </w:tr>
      <w:tr>
        <w:trPr/>
        <w:tc>
          <w:tcPr>
            <w:tcW w:w="1618"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rPr>
            </w:pPr>
            <w:r>
              <w:rPr>
                <w:rFonts w:ascii="Times New Roman" w:hAnsi="Times New Roman"/>
              </w:rPr>
              <w:t xml:space="preserve">chr6 </w:t>
            </w:r>
            <w:bookmarkStart w:id="622" w:name="TBL-2-4-2"/>
            <w:bookmarkEnd w:id="622"/>
          </w:p>
        </w:tc>
        <w:tc>
          <w:tcPr>
            <w:tcW w:w="3067"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rPr>
            </w:pPr>
            <w:r>
              <w:rPr>
                <w:rFonts w:ascii="Times New Roman" w:hAnsi="Times New Roman"/>
              </w:rPr>
              <w:t xml:space="preserve">6qtel_1-500K_1_12_12_rc </w:t>
            </w:r>
            <w:bookmarkStart w:id="623" w:name="TBL-2-4-3"/>
            <w:bookmarkEnd w:id="623"/>
          </w:p>
        </w:tc>
        <w:tc>
          <w:tcPr>
            <w:tcW w:w="1256"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rPr>
            </w:pPr>
            <w:r>
              <w:rPr>
                <w:rFonts w:ascii="Times New Roman" w:hAnsi="Times New Roman"/>
              </w:rPr>
              <w:t>0.366</w:t>
            </w:r>
            <w:bookmarkStart w:id="624" w:name="TBL-2-4-4"/>
            <w:bookmarkEnd w:id="624"/>
          </w:p>
        </w:tc>
        <w:tc>
          <w:tcPr>
            <w:tcW w:w="1532"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rPr>
            </w:pPr>
            <w:r>
              <w:rPr>
                <w:rFonts w:ascii="Times New Roman" w:hAnsi="Times New Roman"/>
              </w:rPr>
              <w:t xml:space="preserve">&lt;1.0e-300 </w:t>
            </w:r>
            <w:bookmarkStart w:id="625" w:name="TBL-2-5-1"/>
            <w:bookmarkStart w:id="626" w:name="TBL-2-5-"/>
            <w:bookmarkEnd w:id="625"/>
            <w:bookmarkEnd w:id="626"/>
          </w:p>
        </w:tc>
      </w:tr>
      <w:tr>
        <w:trPr/>
        <w:tc>
          <w:tcPr>
            <w:tcW w:w="1618"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rPr>
            </w:pPr>
            <w:r>
              <w:rPr>
                <w:rFonts w:ascii="Times New Roman" w:hAnsi="Times New Roman"/>
              </w:rPr>
              <w:t xml:space="preserve">chr7 </w:t>
            </w:r>
            <w:bookmarkStart w:id="627" w:name="TBL-2-5-2"/>
            <w:bookmarkEnd w:id="627"/>
          </w:p>
        </w:tc>
        <w:tc>
          <w:tcPr>
            <w:tcW w:w="3067"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rPr>
            </w:pPr>
            <w:r>
              <w:rPr>
                <w:rFonts w:ascii="Times New Roman" w:hAnsi="Times New Roman"/>
              </w:rPr>
              <w:t xml:space="preserve">chr7 </w:t>
            </w:r>
            <w:bookmarkStart w:id="628" w:name="TBL-2-5-3"/>
            <w:bookmarkEnd w:id="628"/>
          </w:p>
        </w:tc>
        <w:tc>
          <w:tcPr>
            <w:tcW w:w="1256"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rPr>
            </w:pPr>
            <w:r>
              <w:rPr>
                <w:rFonts w:ascii="Times New Roman" w:hAnsi="Times New Roman"/>
              </w:rPr>
              <w:t>0.683</w:t>
            </w:r>
            <w:bookmarkStart w:id="629" w:name="TBL-2-5-4"/>
            <w:bookmarkEnd w:id="629"/>
          </w:p>
        </w:tc>
        <w:tc>
          <w:tcPr>
            <w:tcW w:w="1532"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rPr>
            </w:pPr>
            <w:r>
              <w:rPr>
                <w:rFonts w:ascii="Times New Roman" w:hAnsi="Times New Roman"/>
              </w:rPr>
              <w:t xml:space="preserve">&lt;1.0e-300 </w:t>
            </w:r>
            <w:bookmarkStart w:id="630" w:name="TBL-2-6-1"/>
            <w:bookmarkStart w:id="631" w:name="TBL-2-6-"/>
            <w:bookmarkEnd w:id="630"/>
            <w:bookmarkEnd w:id="631"/>
          </w:p>
        </w:tc>
      </w:tr>
      <w:tr>
        <w:trPr/>
        <w:tc>
          <w:tcPr>
            <w:tcW w:w="1618"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rPr>
            </w:pPr>
            <w:r>
              <w:rPr>
                <w:rFonts w:ascii="Times New Roman" w:hAnsi="Times New Roman"/>
              </w:rPr>
              <w:t xml:space="preserve">chr8 </w:t>
            </w:r>
            <w:bookmarkStart w:id="632" w:name="TBL-2-6-2"/>
            <w:bookmarkEnd w:id="632"/>
          </w:p>
        </w:tc>
        <w:tc>
          <w:tcPr>
            <w:tcW w:w="3067"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rPr>
            </w:pPr>
            <w:r>
              <w:rPr>
                <w:rFonts w:ascii="Times New Roman" w:hAnsi="Times New Roman"/>
              </w:rPr>
              <w:t xml:space="preserve">chr8 </w:t>
            </w:r>
            <w:bookmarkStart w:id="633" w:name="TBL-2-6-3"/>
            <w:bookmarkEnd w:id="633"/>
          </w:p>
        </w:tc>
        <w:tc>
          <w:tcPr>
            <w:tcW w:w="1256"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rPr>
            </w:pPr>
            <w:r>
              <w:rPr>
                <w:rFonts w:ascii="Times New Roman" w:hAnsi="Times New Roman"/>
              </w:rPr>
              <w:t>0.273</w:t>
            </w:r>
            <w:bookmarkStart w:id="634" w:name="TBL-2-6-4"/>
            <w:bookmarkEnd w:id="634"/>
          </w:p>
        </w:tc>
        <w:tc>
          <w:tcPr>
            <w:tcW w:w="1532"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rPr>
            </w:pPr>
            <w:r>
              <w:rPr>
                <w:rFonts w:ascii="Times New Roman" w:hAnsi="Times New Roman"/>
              </w:rPr>
              <w:t>&lt;1.0e-300</w:t>
            </w:r>
            <w:bookmarkStart w:id="635" w:name="TBL-2-7-1"/>
            <w:bookmarkStart w:id="636" w:name="TBL-2-7-"/>
            <w:bookmarkEnd w:id="635"/>
            <w:bookmarkEnd w:id="636"/>
          </w:p>
        </w:tc>
      </w:tr>
      <w:tr>
        <w:trPr/>
        <w:tc>
          <w:tcPr>
            <w:tcW w:w="1618"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rPr>
            </w:pPr>
            <w:r>
              <w:rPr>
                <w:rFonts w:ascii="Times New Roman" w:hAnsi="Times New Roman"/>
              </w:rPr>
              <w:t xml:space="preserve">chr11 </w:t>
            </w:r>
            <w:bookmarkStart w:id="637" w:name="TBL-2-7-2"/>
            <w:bookmarkEnd w:id="637"/>
          </w:p>
        </w:tc>
        <w:tc>
          <w:tcPr>
            <w:tcW w:w="3067"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rPr>
            </w:pPr>
            <w:r>
              <w:rPr>
                <w:rFonts w:ascii="Times New Roman" w:hAnsi="Times New Roman"/>
              </w:rPr>
              <w:t xml:space="preserve">chr11 </w:t>
            </w:r>
            <w:bookmarkStart w:id="638" w:name="TBL-2-7-3"/>
            <w:bookmarkEnd w:id="638"/>
          </w:p>
        </w:tc>
        <w:tc>
          <w:tcPr>
            <w:tcW w:w="1256"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rPr>
            </w:pPr>
            <w:r>
              <w:rPr>
                <w:rFonts w:ascii="Times New Roman" w:hAnsi="Times New Roman"/>
              </w:rPr>
              <w:t>0.435</w:t>
            </w:r>
            <w:bookmarkStart w:id="639" w:name="TBL-2-7-4"/>
            <w:bookmarkEnd w:id="639"/>
          </w:p>
        </w:tc>
        <w:tc>
          <w:tcPr>
            <w:tcW w:w="1532"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rPr>
            </w:pPr>
            <w:r>
              <w:rPr>
                <w:rFonts w:ascii="Times New Roman" w:hAnsi="Times New Roman"/>
              </w:rPr>
              <w:t xml:space="preserve">&lt;1.0e-300 </w:t>
            </w:r>
            <w:bookmarkStart w:id="640" w:name="TBL-2-8-"/>
            <w:bookmarkStart w:id="641" w:name="TBL-2-8-1"/>
            <w:bookmarkEnd w:id="640"/>
            <w:bookmarkEnd w:id="641"/>
          </w:p>
        </w:tc>
      </w:tr>
      <w:tr>
        <w:trPr/>
        <w:tc>
          <w:tcPr>
            <w:tcW w:w="1618"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rPr>
            </w:pPr>
            <w:r>
              <w:rPr>
                <w:rFonts w:ascii="Times New Roman" w:hAnsi="Times New Roman"/>
              </w:rPr>
              <w:t xml:space="preserve">chr12 </w:t>
            </w:r>
            <w:bookmarkStart w:id="642" w:name="TBL-2-8-2"/>
            <w:bookmarkEnd w:id="642"/>
          </w:p>
        </w:tc>
        <w:tc>
          <w:tcPr>
            <w:tcW w:w="3067"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rPr>
            </w:pPr>
            <w:r>
              <w:rPr>
                <w:rFonts w:ascii="Times New Roman" w:hAnsi="Times New Roman"/>
              </w:rPr>
              <w:t xml:space="preserve">chr12 </w:t>
            </w:r>
            <w:bookmarkStart w:id="643" w:name="TBL-2-8-3"/>
            <w:bookmarkEnd w:id="643"/>
          </w:p>
        </w:tc>
        <w:tc>
          <w:tcPr>
            <w:tcW w:w="1256"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rPr>
            </w:pPr>
            <w:r>
              <w:rPr>
                <w:rFonts w:ascii="Times New Roman" w:hAnsi="Times New Roman"/>
              </w:rPr>
              <w:t>0.395</w:t>
            </w:r>
            <w:bookmarkStart w:id="644" w:name="TBL-2-8-4"/>
            <w:bookmarkEnd w:id="644"/>
          </w:p>
        </w:tc>
        <w:tc>
          <w:tcPr>
            <w:tcW w:w="1532"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rPr>
            </w:pPr>
            <w:r>
              <w:rPr>
                <w:rFonts w:ascii="Times New Roman" w:hAnsi="Times New Roman"/>
              </w:rPr>
              <w:t>&lt;1.0e-300</w:t>
            </w:r>
            <w:bookmarkStart w:id="645" w:name="TBL-2-9-1"/>
            <w:bookmarkStart w:id="646" w:name="TBL-2-9-"/>
            <w:bookmarkEnd w:id="645"/>
            <w:bookmarkEnd w:id="646"/>
          </w:p>
        </w:tc>
      </w:tr>
      <w:tr>
        <w:trPr/>
        <w:tc>
          <w:tcPr>
            <w:tcW w:w="1618"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rPr>
            </w:pPr>
            <w:r>
              <w:rPr>
                <w:rFonts w:ascii="Times New Roman" w:hAnsi="Times New Roman"/>
              </w:rPr>
              <w:t xml:space="preserve">chr14 </w:t>
            </w:r>
            <w:bookmarkStart w:id="647" w:name="TBL-2-9-2"/>
            <w:bookmarkEnd w:id="647"/>
          </w:p>
        </w:tc>
        <w:tc>
          <w:tcPr>
            <w:tcW w:w="3067"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rPr>
            </w:pPr>
            <w:r>
              <w:rPr>
                <w:rFonts w:ascii="Times New Roman" w:hAnsi="Times New Roman"/>
              </w:rPr>
              <w:t>14qtel_1-500K_1_12_12_rc</w:t>
            </w:r>
            <w:bookmarkStart w:id="648" w:name="TBL-2-9-3"/>
            <w:bookmarkEnd w:id="648"/>
          </w:p>
        </w:tc>
        <w:tc>
          <w:tcPr>
            <w:tcW w:w="1256"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rPr>
            </w:pPr>
            <w:r>
              <w:rPr>
                <w:rFonts w:ascii="Times New Roman" w:hAnsi="Times New Roman"/>
              </w:rPr>
              <w:t>0.620</w:t>
            </w:r>
            <w:bookmarkStart w:id="649" w:name="TBL-2-9-4"/>
            <w:bookmarkEnd w:id="649"/>
          </w:p>
        </w:tc>
        <w:tc>
          <w:tcPr>
            <w:tcW w:w="1532"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rPr>
            </w:pPr>
            <w:r>
              <w:rPr>
                <w:rFonts w:ascii="Times New Roman" w:hAnsi="Times New Roman"/>
              </w:rPr>
              <w:t xml:space="preserve">&lt;1.0e-300 </w:t>
            </w:r>
            <w:bookmarkStart w:id="650" w:name="TBL-2-10-1"/>
            <w:bookmarkStart w:id="651" w:name="TBL-2-10-"/>
            <w:bookmarkEnd w:id="650"/>
            <w:bookmarkEnd w:id="651"/>
          </w:p>
        </w:tc>
      </w:tr>
      <w:tr>
        <w:trPr/>
        <w:tc>
          <w:tcPr>
            <w:tcW w:w="1618"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rPr>
            </w:pPr>
            <w:r>
              <w:rPr>
                <w:rFonts w:ascii="Times New Roman" w:hAnsi="Times New Roman"/>
              </w:rPr>
              <w:t xml:space="preserve">chr15 </w:t>
            </w:r>
            <w:bookmarkStart w:id="652" w:name="TBL-2-10-2"/>
            <w:bookmarkEnd w:id="652"/>
          </w:p>
        </w:tc>
        <w:tc>
          <w:tcPr>
            <w:tcW w:w="3067"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rPr>
            </w:pPr>
            <w:r>
              <w:rPr>
                <w:rFonts w:ascii="Times New Roman" w:hAnsi="Times New Roman"/>
              </w:rPr>
              <w:t xml:space="preserve">chr15 </w:t>
            </w:r>
            <w:bookmarkStart w:id="653" w:name="TBL-2-10-3"/>
            <w:bookmarkEnd w:id="653"/>
          </w:p>
        </w:tc>
        <w:tc>
          <w:tcPr>
            <w:tcW w:w="1256"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rPr>
            </w:pPr>
            <w:r>
              <w:rPr>
                <w:rFonts w:ascii="Times New Roman" w:hAnsi="Times New Roman"/>
              </w:rPr>
              <w:t>0.457</w:t>
            </w:r>
            <w:bookmarkStart w:id="654" w:name="TBL-2-10-4"/>
            <w:bookmarkEnd w:id="654"/>
          </w:p>
        </w:tc>
        <w:tc>
          <w:tcPr>
            <w:tcW w:w="1532"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rPr>
            </w:pPr>
            <w:r>
              <w:rPr>
                <w:rFonts w:ascii="Times New Roman" w:hAnsi="Times New Roman"/>
              </w:rPr>
              <w:t xml:space="preserve">&lt;1.0e-300 </w:t>
            </w:r>
            <w:bookmarkStart w:id="655" w:name="TBL-2-11-1"/>
            <w:bookmarkStart w:id="656" w:name="TBL-2-11-"/>
            <w:bookmarkEnd w:id="655"/>
            <w:bookmarkEnd w:id="656"/>
          </w:p>
        </w:tc>
      </w:tr>
      <w:tr>
        <w:trPr/>
        <w:tc>
          <w:tcPr>
            <w:tcW w:w="1618"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rPr>
            </w:pPr>
            <w:r>
              <w:rPr>
                <w:rFonts w:ascii="Times New Roman" w:hAnsi="Times New Roman"/>
              </w:rPr>
              <w:t xml:space="preserve">chr16 </w:t>
            </w:r>
            <w:bookmarkStart w:id="657" w:name="TBL-2-11-2"/>
            <w:bookmarkEnd w:id="657"/>
          </w:p>
        </w:tc>
        <w:tc>
          <w:tcPr>
            <w:tcW w:w="3067"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rPr>
            </w:pPr>
            <w:r>
              <w:rPr>
                <w:rFonts w:ascii="Times New Roman" w:hAnsi="Times New Roman"/>
              </w:rPr>
              <w:t>16qtel_1-500K_1_12_12_rc</w:t>
            </w:r>
            <w:bookmarkStart w:id="658" w:name="TBL-2-11-3"/>
            <w:bookmarkEnd w:id="658"/>
          </w:p>
        </w:tc>
        <w:tc>
          <w:tcPr>
            <w:tcW w:w="1256"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rPr>
            </w:pPr>
            <w:r>
              <w:rPr>
                <w:rFonts w:ascii="Times New Roman" w:hAnsi="Times New Roman"/>
              </w:rPr>
              <w:t>0.747</w:t>
            </w:r>
            <w:bookmarkStart w:id="659" w:name="TBL-2-11-4"/>
            <w:bookmarkEnd w:id="659"/>
          </w:p>
        </w:tc>
        <w:tc>
          <w:tcPr>
            <w:tcW w:w="1532"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rPr>
            </w:pPr>
            <w:r>
              <w:rPr>
                <w:rFonts w:ascii="Times New Roman" w:hAnsi="Times New Roman"/>
              </w:rPr>
              <w:t xml:space="preserve">7.82e-79 </w:t>
            </w:r>
            <w:bookmarkStart w:id="660" w:name="TBL-2-12-1"/>
            <w:bookmarkStart w:id="661" w:name="TBL-2-12-"/>
            <w:bookmarkEnd w:id="660"/>
            <w:bookmarkEnd w:id="661"/>
          </w:p>
        </w:tc>
      </w:tr>
      <w:tr>
        <w:trPr/>
        <w:tc>
          <w:tcPr>
            <w:tcW w:w="1618"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rPr>
            </w:pPr>
            <w:r>
              <w:rPr>
                <w:rFonts w:ascii="Times New Roman" w:hAnsi="Times New Roman"/>
              </w:rPr>
              <w:t xml:space="preserve">chr18 </w:t>
            </w:r>
            <w:bookmarkStart w:id="662" w:name="TBL-2-12-2"/>
            <w:bookmarkEnd w:id="662"/>
          </w:p>
        </w:tc>
        <w:tc>
          <w:tcPr>
            <w:tcW w:w="3067"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rPr>
            </w:pPr>
            <w:r>
              <w:rPr>
                <w:rFonts w:ascii="Times New Roman" w:hAnsi="Times New Roman"/>
              </w:rPr>
              <w:t>18qtel_1-500K_1_12_12_rc</w:t>
            </w:r>
            <w:bookmarkStart w:id="663" w:name="TBL-2-12-3"/>
            <w:bookmarkEnd w:id="663"/>
          </w:p>
        </w:tc>
        <w:tc>
          <w:tcPr>
            <w:tcW w:w="1256"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rPr>
            </w:pPr>
            <w:r>
              <w:rPr>
                <w:rFonts w:ascii="Times New Roman" w:hAnsi="Times New Roman"/>
              </w:rPr>
              <w:t>0.520</w:t>
            </w:r>
            <w:bookmarkStart w:id="664" w:name="TBL-2-12-4"/>
            <w:bookmarkEnd w:id="664"/>
          </w:p>
        </w:tc>
        <w:tc>
          <w:tcPr>
            <w:tcW w:w="1532"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rPr>
            </w:pPr>
            <w:r>
              <w:rPr>
                <w:rFonts w:ascii="Times New Roman" w:hAnsi="Times New Roman"/>
              </w:rPr>
              <w:t xml:space="preserve">&lt;1.0e-300 </w:t>
            </w:r>
            <w:bookmarkStart w:id="665" w:name="TBL-2-13-1"/>
            <w:bookmarkStart w:id="666" w:name="TBL-2-13-"/>
            <w:bookmarkEnd w:id="665"/>
            <w:bookmarkEnd w:id="666"/>
          </w:p>
        </w:tc>
      </w:tr>
      <w:tr>
        <w:trPr/>
        <w:tc>
          <w:tcPr>
            <w:tcW w:w="1618"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rPr>
            </w:pPr>
            <w:r>
              <w:rPr>
                <w:rFonts w:ascii="Times New Roman" w:hAnsi="Times New Roman"/>
              </w:rPr>
              <w:t xml:space="preserve">chr19 </w:t>
            </w:r>
            <w:bookmarkStart w:id="667" w:name="TBL-2-13-2"/>
            <w:bookmarkEnd w:id="667"/>
          </w:p>
        </w:tc>
        <w:tc>
          <w:tcPr>
            <w:tcW w:w="3067"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rPr>
            </w:pPr>
            <w:r>
              <w:rPr>
                <w:rFonts w:ascii="Times New Roman" w:hAnsi="Times New Roman"/>
              </w:rPr>
              <w:t xml:space="preserve">chr19 </w:t>
            </w:r>
            <w:bookmarkStart w:id="668" w:name="TBL-2-13-3"/>
            <w:bookmarkEnd w:id="668"/>
          </w:p>
        </w:tc>
        <w:tc>
          <w:tcPr>
            <w:tcW w:w="1256"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rPr>
            </w:pPr>
            <w:r>
              <w:rPr>
                <w:rFonts w:ascii="Times New Roman" w:hAnsi="Times New Roman"/>
              </w:rPr>
              <w:t>0.520</w:t>
            </w:r>
            <w:bookmarkStart w:id="669" w:name="TBL-2-13-4"/>
            <w:bookmarkEnd w:id="669"/>
          </w:p>
        </w:tc>
        <w:tc>
          <w:tcPr>
            <w:tcW w:w="1532"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rPr>
            </w:pPr>
            <w:r>
              <w:rPr>
                <w:rFonts w:ascii="Times New Roman" w:hAnsi="Times New Roman"/>
              </w:rPr>
              <w:t xml:space="preserve">2.40e-294 </w:t>
            </w:r>
            <w:bookmarkStart w:id="670" w:name="TBL-2-14-1"/>
            <w:bookmarkStart w:id="671" w:name="TBL-2-14-"/>
            <w:bookmarkEnd w:id="670"/>
            <w:bookmarkEnd w:id="671"/>
          </w:p>
        </w:tc>
      </w:tr>
      <w:tr>
        <w:trPr/>
        <w:tc>
          <w:tcPr>
            <w:tcW w:w="1618"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rPr>
            </w:pPr>
            <w:r>
              <w:rPr>
                <w:rFonts w:ascii="Times New Roman" w:hAnsi="Times New Roman"/>
              </w:rPr>
              <w:t xml:space="preserve">chr21 </w:t>
            </w:r>
            <w:bookmarkStart w:id="672" w:name="TBL-2-14-2"/>
            <w:bookmarkEnd w:id="672"/>
          </w:p>
        </w:tc>
        <w:tc>
          <w:tcPr>
            <w:tcW w:w="3067"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rPr>
            </w:pPr>
            <w:r>
              <w:rPr>
                <w:rFonts w:ascii="Times New Roman" w:hAnsi="Times New Roman"/>
              </w:rPr>
              <w:t xml:space="preserve">chr21 </w:t>
            </w:r>
            <w:bookmarkStart w:id="673" w:name="TBL-2-14-3"/>
            <w:bookmarkEnd w:id="673"/>
          </w:p>
        </w:tc>
        <w:tc>
          <w:tcPr>
            <w:tcW w:w="1256"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rPr>
            </w:pPr>
            <w:r>
              <w:rPr>
                <w:rFonts w:ascii="Times New Roman" w:hAnsi="Times New Roman"/>
              </w:rPr>
              <w:t>0.388</w:t>
            </w:r>
            <w:bookmarkStart w:id="674" w:name="TBL-2-14-4"/>
            <w:bookmarkEnd w:id="674"/>
          </w:p>
        </w:tc>
        <w:tc>
          <w:tcPr>
            <w:tcW w:w="1532"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rPr>
            </w:pPr>
            <w:r>
              <w:rPr>
                <w:rFonts w:ascii="Times New Roman" w:hAnsi="Times New Roman"/>
              </w:rPr>
              <w:t xml:space="preserve">&lt;1.0e-300 </w:t>
            </w:r>
            <w:bookmarkStart w:id="675" w:name="TBL-2-15-1"/>
            <w:bookmarkStart w:id="676" w:name="TBL-2-15-"/>
            <w:bookmarkEnd w:id="675"/>
            <w:bookmarkEnd w:id="676"/>
          </w:p>
        </w:tc>
      </w:tr>
      <w:tr>
        <w:trPr/>
        <w:tc>
          <w:tcPr>
            <w:tcW w:w="1618"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rPr>
            </w:pPr>
            <w:r>
              <w:rPr>
                <w:rFonts w:ascii="Times New Roman" w:hAnsi="Times New Roman"/>
              </w:rPr>
              <w:t xml:space="preserve">chr22 </w:t>
            </w:r>
            <w:bookmarkStart w:id="677" w:name="TBL-2-15-2"/>
            <w:bookmarkEnd w:id="677"/>
          </w:p>
        </w:tc>
        <w:tc>
          <w:tcPr>
            <w:tcW w:w="3067"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rPr>
            </w:pPr>
            <w:r>
              <w:rPr>
                <w:rFonts w:ascii="Times New Roman" w:hAnsi="Times New Roman"/>
              </w:rPr>
              <w:t xml:space="preserve">chr22 </w:t>
            </w:r>
            <w:bookmarkStart w:id="678" w:name="TBL-2-15-3"/>
            <w:bookmarkEnd w:id="678"/>
          </w:p>
        </w:tc>
        <w:tc>
          <w:tcPr>
            <w:tcW w:w="1256"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rPr>
            </w:pPr>
            <w:r>
              <w:rPr>
                <w:rFonts w:ascii="Times New Roman" w:hAnsi="Times New Roman"/>
              </w:rPr>
              <w:t>0.568</w:t>
            </w:r>
            <w:bookmarkStart w:id="679" w:name="TBL-2-15-4"/>
            <w:bookmarkEnd w:id="679"/>
          </w:p>
        </w:tc>
        <w:tc>
          <w:tcPr>
            <w:tcW w:w="1532"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rPr>
            </w:pPr>
            <w:r>
              <w:rPr>
                <w:rFonts w:ascii="Times New Roman" w:hAnsi="Times New Roman"/>
              </w:rPr>
              <w:t xml:space="preserve">&lt;1.0e-300 </w:t>
            </w:r>
            <w:bookmarkStart w:id="680" w:name="TBL-2-16-1"/>
            <w:bookmarkStart w:id="681" w:name="TBL-2-16-"/>
            <w:bookmarkEnd w:id="680"/>
            <w:bookmarkEnd w:id="681"/>
          </w:p>
        </w:tc>
      </w:tr>
      <w:tr>
        <w:trPr/>
        <w:tc>
          <w:tcPr>
            <w:tcW w:w="1618" w:type="dxa"/>
            <w:tcBorders>
              <w:bottom w:val="single" w:sz="2" w:space="0" w:color="000000"/>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rPr>
            </w:pPr>
            <w:r>
              <w:rPr>
                <w:rFonts w:ascii="Times New Roman" w:hAnsi="Times New Roman"/>
              </w:rPr>
              <w:t xml:space="preserve">chrX </w:t>
            </w:r>
            <w:bookmarkStart w:id="682" w:name="TBL-2-16-2"/>
            <w:bookmarkEnd w:id="682"/>
          </w:p>
        </w:tc>
        <w:tc>
          <w:tcPr>
            <w:tcW w:w="3067" w:type="dxa"/>
            <w:tcBorders>
              <w:bottom w:val="single" w:sz="2" w:space="0" w:color="000000"/>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rPr>
            </w:pPr>
            <w:r>
              <w:rPr>
                <w:rFonts w:ascii="Times New Roman" w:hAnsi="Times New Roman"/>
              </w:rPr>
              <w:t xml:space="preserve">chrX </w:t>
            </w:r>
            <w:bookmarkStart w:id="683" w:name="TBL-2-16-3"/>
            <w:bookmarkEnd w:id="683"/>
          </w:p>
        </w:tc>
        <w:tc>
          <w:tcPr>
            <w:tcW w:w="1256" w:type="dxa"/>
            <w:tcBorders>
              <w:bottom w:val="single" w:sz="2" w:space="0" w:color="000000"/>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rPr>
            </w:pPr>
            <w:r>
              <w:rPr>
                <w:rFonts w:ascii="Times New Roman" w:hAnsi="Times New Roman"/>
              </w:rPr>
              <w:t>0.453</w:t>
            </w:r>
            <w:bookmarkStart w:id="684" w:name="TBL-2-16-4"/>
            <w:bookmarkEnd w:id="684"/>
          </w:p>
        </w:tc>
        <w:tc>
          <w:tcPr>
            <w:tcW w:w="1532" w:type="dxa"/>
            <w:tcBorders>
              <w:bottom w:val="single" w:sz="2" w:space="0" w:color="000000"/>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rPr>
            </w:pPr>
            <w:r>
              <w:rPr>
                <w:rFonts w:ascii="Times New Roman" w:hAnsi="Times New Roman"/>
              </w:rPr>
              <w:t xml:space="preserve">&lt;1.0e-300 </w:t>
            </w:r>
          </w:p>
        </w:tc>
      </w:tr>
    </w:tbl>
    <w:p>
      <w:pPr>
        <w:pStyle w:val="TextBody"/>
        <w:spacing w:before="0" w:after="0"/>
        <w:rPr>
          <w:rFonts w:ascii="Times New Roman" w:hAnsi="Times New Roman"/>
        </w:rPr>
      </w:pPr>
      <w:r>
        <w:rPr>
          <w:rFonts w:ascii="Times New Roman" w:hAnsi="Times New Roman"/>
        </w:rPr>
      </w:r>
    </w:p>
    <w:p>
      <w:pPr>
        <w:pStyle w:val="TextBody"/>
        <w:rPr>
          <w:rFonts w:ascii="Arial" w:hAnsi="Arial"/>
          <w:sz w:val="20"/>
        </w:rPr>
      </w:pPr>
      <w:r>
        <w:rPr>
          <w:rFonts w:ascii="Arial" w:hAnsi="Arial"/>
          <w:b/>
          <w:bCs/>
          <w:sz w:val="20"/>
        </w:rPr>
        <w:t>Table 2:</w:t>
      </w:r>
      <w:r>
        <w:rPr>
          <w:rFonts w:ascii="Arial" w:hAnsi="Arial"/>
          <w:sz w:val="20"/>
        </w:rPr>
        <w:t xml:space="preserve"> Measures of cophenetic correlation (Pearson’s </w:t>
      </w:r>
      <w:r>
        <w:rPr>
          <w:rFonts w:ascii="Arial" w:hAnsi="Arial"/>
          <w:i/>
          <w:sz w:val="20"/>
        </w:rPr>
        <w:t xml:space="preserve">r </w:t>
      </w:r>
      <w:r>
        <w:rPr>
          <w:rFonts w:ascii="Arial" w:hAnsi="Arial"/>
          <w:sz w:val="20"/>
        </w:rPr>
        <w:t xml:space="preserve">and adjusted </w:t>
      </w:r>
      <w:r>
        <w:rPr>
          <w:rFonts w:ascii="Arial" w:hAnsi="Arial"/>
          <w:i/>
          <w:sz w:val="20"/>
        </w:rPr>
        <w:t>p</w:t>
      </w:r>
      <w:r>
        <w:rPr>
          <w:rFonts w:ascii="Arial" w:hAnsi="Arial"/>
          <w:sz w:val="20"/>
        </w:rPr>
        <w:t xml:space="preserve">-value) between the hierarchical clustering and the pairwise distance matrix on each chromosomal </w:t>
      </w:r>
      <w:r>
        <w:rPr>
          <w:rFonts w:ascii="Arial" w:hAnsi="Arial"/>
          <w:i/>
          <w:sz w:val="20"/>
        </w:rPr>
        <w:t xml:space="preserve">q </w:t>
      </w:r>
      <w:r>
        <w:rPr>
          <w:rFonts w:ascii="Arial" w:hAnsi="Arial"/>
          <w:sz w:val="20"/>
        </w:rPr>
        <w:t xml:space="preserve">arm. </w:t>
      </w:r>
    </w:p>
    <w:p>
      <w:pPr>
        <w:pStyle w:val="TextBodyindent"/>
        <w:spacing w:lineRule="auto" w:line="360"/>
        <w:rPr/>
      </w:pPr>
      <w:r>
        <w:rPr>
          <w:rFonts w:ascii="Times New Roman" w:hAnsi="Times New Roman"/>
        </w:rPr>
        <w:t>In this complex clustering, subject- and population-specific variation was evident and quantifiable via relative Levenshtein distances (</w:t>
      </w:r>
      <w:hyperlink w:anchor="x1-80023">
        <w:r>
          <w:rPr>
            <w:rStyle w:val="InternetLink"/>
            <w:rFonts w:ascii="Times New Roman" w:hAnsi="Times New Roman"/>
            <w:b/>
          </w:rPr>
          <w:t>Table 3</w:t>
        </w:r>
      </w:hyperlink>
      <w:r>
        <w:rPr>
          <w:rFonts w:ascii="Times New Roman" w:hAnsi="Times New Roman"/>
        </w:rPr>
        <w:t xml:space="preserve">; see </w:t>
      </w:r>
      <w:hyperlink w:anchor="x1-10000doc">
        <w:r>
          <w:rPr>
            <w:rStyle w:val="InternetLink"/>
            <w:rFonts w:ascii="Times New Roman" w:hAnsi="Times New Roman"/>
          </w:rPr>
          <w:t>Materials and Methods</w:t>
        </w:r>
      </w:hyperlink>
      <w:r>
        <w:rPr>
          <w:rFonts w:ascii="Times New Roman" w:hAnsi="Times New Roman"/>
        </w:rPr>
        <w:t xml:space="preserve">): overall, telomeric reads within a subject were more similar than within a population (adjusted Wilcoxon signed-rank test </w:t>
      </w:r>
      <w:r>
        <w:rPr>
          <w:rFonts w:ascii="Times New Roman" w:hAnsi="Times New Roman"/>
          <w:i/>
        </w:rPr>
        <w:t xml:space="preserve">p </w:t>
      </w:r>
      <w:r>
        <w:rPr>
          <w:rFonts w:ascii="Times New Roman" w:hAnsi="Times New Roman"/>
        </w:rPr>
        <w:t>= 7.7e-223), and telomeric reads within a population were more similar than between populations (</w:t>
      </w:r>
      <w:r>
        <w:rPr>
          <w:rFonts w:ascii="Times New Roman" w:hAnsi="Times New Roman"/>
          <w:i/>
        </w:rPr>
        <w:t xml:space="preserve">p </w:t>
      </w:r>
      <w:r>
        <w:rPr>
          <w:rFonts w:ascii="Times New Roman" w:hAnsi="Times New Roman"/>
        </w:rPr>
        <w:t xml:space="preserve">= 3.1e-120). </w:t>
      </w:r>
    </w:p>
    <w:p>
      <w:pPr>
        <w:pStyle w:val="Normal"/>
        <w:rPr>
          <w:sz w:val="4"/>
          <w:szCs w:val="4"/>
        </w:rPr>
      </w:pPr>
      <w:r>
        <w:rPr>
          <w:sz w:val="4"/>
          <w:szCs w:val="4"/>
        </w:rPr>
      </w:r>
      <w:bookmarkStart w:id="685" w:name="x1-80023"/>
      <w:bookmarkStart w:id="686" w:name="TBL-3-1"/>
      <w:bookmarkStart w:id="687" w:name="TBL-3-1g"/>
      <w:bookmarkStart w:id="688" w:name="TBL-3"/>
      <w:bookmarkStart w:id="689" w:name="TBL-3-2"/>
      <w:bookmarkStart w:id="690" w:name="x1-80023"/>
      <w:bookmarkStart w:id="691" w:name="TBL-3-1"/>
      <w:bookmarkStart w:id="692" w:name="TBL-3-1g"/>
      <w:bookmarkStart w:id="693" w:name="TBL-3"/>
      <w:bookmarkStart w:id="694" w:name="TBL-3-2"/>
      <w:bookmarkEnd w:id="690"/>
      <w:bookmarkEnd w:id="691"/>
      <w:bookmarkEnd w:id="692"/>
      <w:bookmarkEnd w:id="693"/>
      <w:bookmarkEnd w:id="694"/>
    </w:p>
    <w:tbl>
      <w:tblPr>
        <w:tblW w:w="10168" w:type="dxa"/>
        <w:jc w:val="left"/>
        <w:tblInd w:w="0" w:type="dxa"/>
        <w:tblCellMar>
          <w:top w:w="29" w:type="dxa"/>
          <w:left w:w="29" w:type="dxa"/>
          <w:bottom w:w="29" w:type="dxa"/>
          <w:right w:w="29" w:type="dxa"/>
        </w:tblCellMar>
        <w:tblLook w:val="04a0" w:noVBand="1" w:noHBand="0" w:lastColumn="0" w:firstColumn="1" w:lastRow="0" w:firstRow="1"/>
      </w:tblPr>
      <w:tblGrid>
        <w:gridCol w:w="8281"/>
        <w:gridCol w:w="1886"/>
      </w:tblGrid>
      <w:tr>
        <w:trPr/>
        <w:tc>
          <w:tcPr>
            <w:tcW w:w="8281" w:type="dxa"/>
            <w:tcBorders>
              <w:top w:val="single" w:sz="2" w:space="0" w:color="000000"/>
              <w:bottom w:val="single" w:sz="2" w:space="0" w:color="000000"/>
            </w:tcBorders>
            <w:shd w:color="auto" w:fill="auto" w:val="clear"/>
            <w:vAlign w:val="center"/>
          </w:tcPr>
          <w:p>
            <w:pPr>
              <w:pStyle w:val="TableContents"/>
              <w:spacing w:before="0" w:after="0"/>
              <w:rPr>
                <w:rFonts w:ascii="Times New Roman" w:hAnsi="Times New Roman"/>
                <w:b/>
                <w:b/>
              </w:rPr>
            </w:pPr>
            <w:r>
              <w:rPr>
                <w:rFonts w:ascii="Times New Roman" w:hAnsi="Times New Roman"/>
                <w:b/>
              </w:rPr>
              <w:t>Comparison</w:t>
            </w:r>
            <w:bookmarkStart w:id="695" w:name="TBL-3-1-2"/>
            <w:bookmarkEnd w:id="695"/>
          </w:p>
        </w:tc>
        <w:tc>
          <w:tcPr>
            <w:tcW w:w="1886" w:type="dxa"/>
            <w:tcBorders>
              <w:top w:val="single" w:sz="2" w:space="0" w:color="000000"/>
              <w:bottom w:val="single" w:sz="2" w:space="0" w:color="000000"/>
            </w:tcBorders>
            <w:shd w:color="auto" w:fill="auto" w:val="clear"/>
            <w:vAlign w:val="center"/>
          </w:tcPr>
          <w:p>
            <w:pPr>
              <w:pStyle w:val="TableContents"/>
              <w:spacing w:before="0" w:after="0"/>
              <w:rPr>
                <w:rFonts w:ascii="Times New Roman" w:hAnsi="Times New Roman"/>
                <w:b/>
                <w:b/>
              </w:rPr>
            </w:pPr>
            <w:r>
              <w:rPr>
                <w:rFonts w:ascii="Times New Roman" w:hAnsi="Times New Roman"/>
                <w:b/>
              </w:rPr>
              <w:t>Adjusted p-value</w:t>
            </w:r>
          </w:p>
        </w:tc>
      </w:tr>
      <w:tr>
        <w:trPr/>
        <w:tc>
          <w:tcPr>
            <w:tcW w:w="8281"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rPr>
            </w:pPr>
            <w:r>
              <w:rPr>
                <w:rFonts w:ascii="Times New Roman" w:hAnsi="Times New Roman"/>
              </w:rPr>
              <w:t xml:space="preserve">A subject’s reads are closer to each other than to other subjects’ reads in the trio </w:t>
            </w:r>
            <w:bookmarkStart w:id="696" w:name="TBL-3-2-2"/>
            <w:bookmarkEnd w:id="696"/>
          </w:p>
        </w:tc>
        <w:tc>
          <w:tcPr>
            <w:tcW w:w="1886"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rPr>
            </w:pPr>
            <w:r>
              <w:rPr>
                <w:rFonts w:ascii="Times New Roman" w:hAnsi="Times New Roman"/>
              </w:rPr>
              <w:t xml:space="preserve">7.7e-223 </w:t>
            </w:r>
            <w:bookmarkStart w:id="697" w:name="TBL-3-3-1"/>
            <w:bookmarkStart w:id="698" w:name="TBL-3-3-"/>
            <w:bookmarkEnd w:id="697"/>
            <w:bookmarkEnd w:id="698"/>
          </w:p>
        </w:tc>
      </w:tr>
      <w:tr>
        <w:trPr/>
        <w:tc>
          <w:tcPr>
            <w:tcW w:w="8281"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rPr>
            </w:pPr>
            <w:r>
              <w:rPr>
                <w:rFonts w:ascii="Times New Roman" w:hAnsi="Times New Roman"/>
              </w:rPr>
              <w:t xml:space="preserve">A subject’s reads are closer to each other than to subjects’ reads in other populations </w:t>
            </w:r>
            <w:bookmarkStart w:id="699" w:name="TBL-3-3-2"/>
            <w:bookmarkEnd w:id="699"/>
          </w:p>
        </w:tc>
        <w:tc>
          <w:tcPr>
            <w:tcW w:w="1886"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rPr>
            </w:pPr>
            <w:r>
              <w:rPr>
                <w:rFonts w:ascii="Times New Roman" w:hAnsi="Times New Roman"/>
              </w:rPr>
              <w:t xml:space="preserve">&lt;1.0e-300 </w:t>
            </w:r>
            <w:bookmarkStart w:id="700" w:name="TBL-3-4-1"/>
            <w:bookmarkStart w:id="701" w:name="TBL-3-4-"/>
            <w:bookmarkEnd w:id="700"/>
            <w:bookmarkEnd w:id="701"/>
          </w:p>
        </w:tc>
      </w:tr>
      <w:tr>
        <w:trPr/>
        <w:tc>
          <w:tcPr>
            <w:tcW w:w="8281"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rPr>
            </w:pPr>
            <w:r>
              <w:rPr>
                <w:rFonts w:ascii="Times New Roman" w:hAnsi="Times New Roman"/>
              </w:rPr>
              <w:t>Reads within a population are closer to each other than to reads in other populations</w:t>
            </w:r>
            <w:bookmarkStart w:id="702" w:name="TBL-3-4-2"/>
            <w:bookmarkEnd w:id="702"/>
          </w:p>
        </w:tc>
        <w:tc>
          <w:tcPr>
            <w:tcW w:w="1886"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rPr>
            </w:pPr>
            <w:r>
              <w:rPr>
                <w:rFonts w:ascii="Times New Roman" w:hAnsi="Times New Roman"/>
              </w:rPr>
              <w:t xml:space="preserve">3.1e-120 </w:t>
            </w:r>
            <w:bookmarkStart w:id="703" w:name="TBL-3-5-1"/>
            <w:bookmarkStart w:id="704" w:name="TBL-3-5-"/>
            <w:bookmarkEnd w:id="703"/>
            <w:bookmarkEnd w:id="704"/>
          </w:p>
        </w:tc>
      </w:tr>
      <w:tr>
        <w:trPr/>
        <w:tc>
          <w:tcPr>
            <w:tcW w:w="8281"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rPr>
            </w:pPr>
            <w:r>
              <w:rPr>
                <w:rFonts w:ascii="Times New Roman" w:hAnsi="Times New Roman"/>
              </w:rPr>
              <w:t xml:space="preserve">Ashkenazim trio: </w:t>
            </w:r>
            <w:bookmarkStart w:id="705" w:name="TBL-3-5-2"/>
            <w:bookmarkEnd w:id="705"/>
          </w:p>
        </w:tc>
        <w:tc>
          <w:tcPr>
            <w:tcW w:w="1886"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4"/>
                <w:szCs w:val="4"/>
              </w:rPr>
            </w:pPr>
            <w:r>
              <w:rPr>
                <w:rFonts w:ascii="Times New Roman" w:hAnsi="Times New Roman"/>
                <w:sz w:val="4"/>
                <w:szCs w:val="4"/>
              </w:rPr>
            </w:r>
            <w:bookmarkStart w:id="706" w:name="TBL-3-6-1"/>
            <w:bookmarkStart w:id="707" w:name="TBL-3-6-"/>
            <w:bookmarkStart w:id="708" w:name="TBL-3-6-1"/>
            <w:bookmarkStart w:id="709" w:name="TBL-3-6-"/>
            <w:bookmarkEnd w:id="708"/>
            <w:bookmarkEnd w:id="709"/>
          </w:p>
        </w:tc>
      </w:tr>
      <w:tr>
        <w:trPr/>
        <w:tc>
          <w:tcPr>
            <w:tcW w:w="8281"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rPr>
            </w:pPr>
            <w:r>
              <w:rPr>
                <w:rFonts w:ascii="Times New Roman" w:hAnsi="Times New Roman"/>
              </w:rPr>
              <w:t xml:space="preserve">        </w:t>
            </w:r>
            <w:r>
              <w:rPr>
                <w:rFonts w:ascii="Times New Roman" w:hAnsi="Times New Roman"/>
              </w:rPr>
              <w:t xml:space="preserve">Father’s reads are closer to son’s reads than to mother’s reads </w:t>
            </w:r>
            <w:bookmarkStart w:id="710" w:name="TBL-3-6-2"/>
            <w:bookmarkEnd w:id="710"/>
          </w:p>
        </w:tc>
        <w:tc>
          <w:tcPr>
            <w:tcW w:w="1886"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rPr>
            </w:pPr>
            <w:r>
              <w:rPr>
                <w:rFonts w:ascii="Times New Roman" w:hAnsi="Times New Roman"/>
              </w:rPr>
              <w:t xml:space="preserve">9.5e-33 </w:t>
            </w:r>
            <w:bookmarkStart w:id="711" w:name="TBL-3-7-1"/>
            <w:bookmarkStart w:id="712" w:name="TBL-3-7-"/>
            <w:bookmarkEnd w:id="711"/>
            <w:bookmarkEnd w:id="712"/>
          </w:p>
        </w:tc>
      </w:tr>
      <w:tr>
        <w:trPr/>
        <w:tc>
          <w:tcPr>
            <w:tcW w:w="8281"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rPr>
            </w:pPr>
            <w:r>
              <w:rPr>
                <w:rFonts w:ascii="Times New Roman" w:hAnsi="Times New Roman"/>
              </w:rPr>
              <w:t xml:space="preserve">        </w:t>
            </w:r>
            <w:r>
              <w:rPr>
                <w:rFonts w:ascii="Times New Roman" w:hAnsi="Times New Roman"/>
              </w:rPr>
              <w:t xml:space="preserve">Mother’s reads are closer to son’s reads than to father’s reads </w:t>
            </w:r>
            <w:bookmarkStart w:id="713" w:name="TBL-3-7-2"/>
            <w:bookmarkEnd w:id="713"/>
          </w:p>
        </w:tc>
        <w:tc>
          <w:tcPr>
            <w:tcW w:w="1886"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rPr>
            </w:pPr>
            <w:r>
              <w:rPr>
                <w:rFonts w:ascii="Times New Roman" w:hAnsi="Times New Roman"/>
              </w:rPr>
              <w:t xml:space="preserve">1.9e-26 </w:t>
            </w:r>
            <w:bookmarkStart w:id="714" w:name="TBL-3-8-1"/>
            <w:bookmarkStart w:id="715" w:name="TBL-3-8-"/>
            <w:bookmarkEnd w:id="714"/>
            <w:bookmarkEnd w:id="715"/>
          </w:p>
        </w:tc>
      </w:tr>
      <w:tr>
        <w:trPr/>
        <w:tc>
          <w:tcPr>
            <w:tcW w:w="8281"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rPr>
            </w:pPr>
            <w:r>
              <w:rPr>
                <w:rFonts w:ascii="Times New Roman" w:hAnsi="Times New Roman"/>
              </w:rPr>
              <w:t xml:space="preserve">Chinese trio: </w:t>
            </w:r>
            <w:bookmarkStart w:id="716" w:name="TBL-3-8-2"/>
            <w:bookmarkEnd w:id="716"/>
          </w:p>
        </w:tc>
        <w:tc>
          <w:tcPr>
            <w:tcW w:w="1886"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4"/>
                <w:szCs w:val="4"/>
              </w:rPr>
            </w:pPr>
            <w:r>
              <w:rPr>
                <w:rFonts w:ascii="Times New Roman" w:hAnsi="Times New Roman"/>
                <w:sz w:val="4"/>
                <w:szCs w:val="4"/>
              </w:rPr>
            </w:r>
            <w:bookmarkStart w:id="717" w:name="TBL-3-9-"/>
            <w:bookmarkStart w:id="718" w:name="TBL-3-9-1"/>
            <w:bookmarkStart w:id="719" w:name="TBL-3-9-"/>
            <w:bookmarkStart w:id="720" w:name="TBL-3-9-1"/>
            <w:bookmarkEnd w:id="719"/>
            <w:bookmarkEnd w:id="720"/>
          </w:p>
        </w:tc>
      </w:tr>
      <w:tr>
        <w:trPr/>
        <w:tc>
          <w:tcPr>
            <w:tcW w:w="8281"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rPr>
            </w:pPr>
            <w:r>
              <w:rPr>
                <w:rFonts w:ascii="Times New Roman" w:hAnsi="Times New Roman"/>
              </w:rPr>
              <w:t xml:space="preserve">        </w:t>
            </w:r>
            <w:r>
              <w:rPr>
                <w:rFonts w:ascii="Times New Roman" w:hAnsi="Times New Roman"/>
              </w:rPr>
              <w:t xml:space="preserve">Father’s reads are closer to son’s reads than to mother’s reads </w:t>
            </w:r>
            <w:bookmarkStart w:id="721" w:name="TBL-3-9-2"/>
            <w:bookmarkEnd w:id="721"/>
          </w:p>
        </w:tc>
        <w:tc>
          <w:tcPr>
            <w:tcW w:w="1886"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rPr>
            </w:pPr>
            <w:r>
              <w:rPr>
                <w:rFonts w:ascii="Times New Roman" w:hAnsi="Times New Roman"/>
                <w:i/>
              </w:rPr>
              <w:t>0.2</w:t>
            </w:r>
            <w:r>
              <w:rPr>
                <w:rFonts w:ascii="Times New Roman" w:hAnsi="Times New Roman"/>
              </w:rPr>
              <w:t xml:space="preserve">* </w:t>
            </w:r>
            <w:bookmarkStart w:id="722" w:name="TBL-3-10-1"/>
            <w:bookmarkStart w:id="723" w:name="TBL-3-10-"/>
            <w:bookmarkEnd w:id="722"/>
            <w:bookmarkEnd w:id="723"/>
          </w:p>
        </w:tc>
      </w:tr>
      <w:tr>
        <w:trPr/>
        <w:tc>
          <w:tcPr>
            <w:tcW w:w="8281" w:type="dxa"/>
            <w:tcBorders>
              <w:bottom w:val="single" w:sz="2" w:space="0" w:color="000000"/>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rPr>
            </w:pPr>
            <w:r>
              <w:rPr>
                <w:rFonts w:ascii="Times New Roman" w:hAnsi="Times New Roman"/>
              </w:rPr>
              <w:t xml:space="preserve">        </w:t>
            </w:r>
            <w:r>
              <w:rPr>
                <w:rFonts w:ascii="Times New Roman" w:hAnsi="Times New Roman"/>
              </w:rPr>
              <w:t xml:space="preserve">Mother’s reads are closer to son’s reads than to father’s reads </w:t>
            </w:r>
            <w:bookmarkStart w:id="724" w:name="TBL-3-10-2"/>
            <w:bookmarkEnd w:id="724"/>
          </w:p>
        </w:tc>
        <w:tc>
          <w:tcPr>
            <w:tcW w:w="1886" w:type="dxa"/>
            <w:tcBorders>
              <w:bottom w:val="single" w:sz="2" w:space="0" w:color="000000"/>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rPr>
            </w:pPr>
            <w:r>
              <w:rPr>
                <w:rFonts w:ascii="Times New Roman" w:hAnsi="Times New Roman"/>
                <w:i/>
              </w:rPr>
              <w:t>1.0</w:t>
            </w:r>
            <w:r>
              <w:rPr>
                <w:rFonts w:ascii="Times New Roman" w:hAnsi="Times New Roman"/>
              </w:rPr>
              <w:t xml:space="preserve">* </w:t>
            </w:r>
          </w:p>
        </w:tc>
      </w:tr>
    </w:tbl>
    <w:p>
      <w:pPr>
        <w:pStyle w:val="TextBody"/>
        <w:spacing w:before="0" w:after="0"/>
        <w:rPr>
          <w:rFonts w:ascii="Times New Roman" w:hAnsi="Times New Roman"/>
        </w:rPr>
      </w:pPr>
      <w:r>
        <w:rPr>
          <w:rFonts w:ascii="Times New Roman" w:hAnsi="Times New Roman"/>
        </w:rPr>
      </w:r>
    </w:p>
    <w:p>
      <w:pPr>
        <w:pStyle w:val="TextBody"/>
        <w:rPr/>
      </w:pPr>
      <w:r>
        <w:rPr>
          <w:rFonts w:ascii="Arial" w:hAnsi="Arial"/>
          <w:b/>
          <w:bCs/>
          <w:sz w:val="20"/>
        </w:rPr>
        <w:t>Table 3:</w:t>
      </w:r>
      <w:r>
        <w:rPr>
          <w:rFonts w:ascii="Arial" w:hAnsi="Arial"/>
          <w:sz w:val="20"/>
        </w:rPr>
        <w:t xml:space="preserve"> Adjusted </w:t>
      </w:r>
      <w:r>
        <w:rPr>
          <w:rFonts w:ascii="Arial" w:hAnsi="Arial"/>
          <w:i/>
          <w:sz w:val="20"/>
        </w:rPr>
        <w:t>p</w:t>
      </w:r>
      <w:r>
        <w:rPr>
          <w:rFonts w:ascii="Arial" w:hAnsi="Arial"/>
          <w:sz w:val="20"/>
        </w:rPr>
        <w:t xml:space="preserve">-values of the Wilcoxon signed-rank tests on relative Levenshtein distances. For each read among all </w:t>
      </w:r>
      <w:r>
        <w:rPr>
          <w:rFonts w:ascii="Arial" w:hAnsi="Arial"/>
          <w:i/>
          <w:sz w:val="20"/>
        </w:rPr>
        <w:t xml:space="preserve">q </w:t>
      </w:r>
      <w:r>
        <w:rPr>
          <w:rFonts w:ascii="Arial" w:hAnsi="Arial"/>
          <w:sz w:val="20"/>
        </w:rPr>
        <w:t xml:space="preserve">arm telomeric reads, closest distances to groups of reads described in the </w:t>
      </w:r>
      <w:r>
        <w:rPr>
          <w:rFonts w:ascii="Arial" w:hAnsi="Arial"/>
          <w:i/>
          <w:sz w:val="20"/>
        </w:rPr>
        <w:t xml:space="preserve">Comparison </w:t>
      </w:r>
      <w:r>
        <w:rPr>
          <w:rFonts w:ascii="Arial" w:hAnsi="Arial"/>
          <w:sz w:val="20"/>
        </w:rPr>
        <w:t xml:space="preserve">column are compared (see </w:t>
      </w:r>
      <w:hyperlink w:anchor="x1-10000doc">
        <w:r>
          <w:rPr>
            <w:rStyle w:val="InternetLink"/>
            <w:rFonts w:ascii="Arial" w:hAnsi="Arial"/>
            <w:sz w:val="20"/>
          </w:rPr>
          <w:t>Materials and Methods</w:t>
        </w:r>
      </w:hyperlink>
      <w:r>
        <w:rPr>
          <w:rFonts w:ascii="Arial" w:hAnsi="Arial"/>
          <w:sz w:val="20"/>
        </w:rPr>
        <w:t xml:space="preserve">). *Familial inheritance in the Chinese trio was not significant overall, but was significant on several chromosome arms (see </w:t>
      </w:r>
      <w:r>
        <w:rPr>
          <w:rFonts w:ascii="Arial" w:hAnsi="Arial"/>
          <w:b/>
          <w:sz w:val="20"/>
        </w:rPr>
        <w:t>Supplemental Table S</w:t>
      </w:r>
      <w:r>
        <w:rPr>
          <w:rFonts w:ascii="Arial" w:hAnsi="Arial"/>
          <w:b/>
          <w:sz w:val="20"/>
        </w:rPr>
        <w:t>4</w:t>
      </w:r>
      <w:r>
        <w:rPr>
          <w:rFonts w:ascii="Arial" w:hAnsi="Arial"/>
          <w:b/>
          <w:sz w:val="20"/>
        </w:rPr>
        <w:t xml:space="preserve"> </w:t>
      </w:r>
      <w:r>
        <w:rPr>
          <w:rFonts w:ascii="Arial" w:hAnsi="Arial"/>
          <w:sz w:val="20"/>
        </w:rPr>
        <w:t xml:space="preserve">and </w:t>
      </w:r>
      <w:hyperlink w:anchor="x1-9000doc">
        <w:r>
          <w:rPr>
            <w:rStyle w:val="InternetLink"/>
            <w:rFonts w:ascii="Arial" w:hAnsi="Arial"/>
            <w:sz w:val="20"/>
          </w:rPr>
          <w:t>Discussion</w:t>
        </w:r>
      </w:hyperlink>
      <w:r>
        <w:rPr>
          <w:rFonts w:ascii="Arial" w:hAnsi="Arial"/>
          <w:sz w:val="20"/>
        </w:rPr>
        <w:t xml:space="preserve">). </w:t>
      </w:r>
    </w:p>
    <w:p>
      <w:pPr>
        <w:pStyle w:val="TextBodyindent"/>
        <w:spacing w:lineRule="auto" w:line="360"/>
        <w:rPr>
          <w:rFonts w:ascii="Times New Roman" w:hAnsi="Times New Roman"/>
        </w:rPr>
      </w:pPr>
      <w:r>
        <w:rPr>
          <w:rFonts w:ascii="Times New Roman" w:hAnsi="Times New Roman"/>
        </w:rPr>
      </w:r>
    </w:p>
    <w:p>
      <w:pPr>
        <w:pStyle w:val="TextBodyindent"/>
        <w:spacing w:lineRule="auto" w:line="360"/>
        <w:jc w:val="center"/>
        <w:rPr>
          <w:rFonts w:ascii="Times New Roman" w:hAnsi="Times New Roman"/>
        </w:rPr>
      </w:pPr>
      <w:r>
        <w:rPr/>
        <w:drawing>
          <wp:inline distT="0" distB="0" distL="0" distR="0">
            <wp:extent cx="4067810" cy="7553325"/>
            <wp:effectExtent l="0" t="0" r="0" b="0"/>
            <wp:docPr id="4"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5" descr=""/>
                    <pic:cNvPicPr>
                      <a:picLocks noChangeAspect="1" noChangeArrowheads="1"/>
                    </pic:cNvPicPr>
                  </pic:nvPicPr>
                  <pic:blipFill>
                    <a:blip r:embed="rId26"/>
                    <a:stretch>
                      <a:fillRect/>
                    </a:stretch>
                  </pic:blipFill>
                  <pic:spPr bwMode="auto">
                    <a:xfrm>
                      <a:off x="0" y="0"/>
                      <a:ext cx="4067810" cy="7553325"/>
                    </a:xfrm>
                    <a:prstGeom prst="rect">
                      <a:avLst/>
                    </a:prstGeom>
                  </pic:spPr>
                </pic:pic>
              </a:graphicData>
            </a:graphic>
          </wp:inline>
        </w:drawing>
      </w:r>
    </w:p>
    <w:p>
      <w:pPr>
        <w:pStyle w:val="TextBodyindent"/>
        <w:rPr>
          <w:rFonts w:ascii="Arial" w:hAnsi="Arial"/>
          <w:sz w:val="20"/>
        </w:rPr>
      </w:pPr>
      <w:bookmarkStart w:id="725" w:name="fig-4"/>
      <w:r>
        <w:rPr>
          <w:rFonts w:ascii="Arial" w:hAnsi="Arial"/>
          <w:b/>
          <w:bCs/>
          <w:sz w:val="20"/>
        </w:rPr>
        <w:t>Figure 4</w:t>
      </w:r>
      <w:bookmarkEnd w:id="725"/>
      <w:r>
        <w:rPr>
          <w:rFonts w:ascii="Arial" w:hAnsi="Arial"/>
          <w:b/>
          <w:bCs/>
          <w:sz w:val="20"/>
        </w:rPr>
        <w:t>:</w:t>
      </w:r>
      <w:r>
        <w:rPr>
          <w:rFonts w:ascii="Arial" w:hAnsi="Arial"/>
          <w:sz w:val="20"/>
        </w:rPr>
        <w:t xml:space="preserve"> Clustering of reads by relative pairwise Levenshtein distances (unitless measure) on each chromosomal </w:t>
      </w:r>
      <w:r>
        <w:rPr>
          <w:rFonts w:ascii="Arial" w:hAnsi="Arial"/>
          <w:i/>
          <w:iCs/>
          <w:sz w:val="20"/>
        </w:rPr>
        <w:t>q</w:t>
      </w:r>
      <w:r>
        <w:rPr>
          <w:rFonts w:ascii="Arial" w:hAnsi="Arial"/>
          <w:sz w:val="20"/>
        </w:rPr>
        <w:t xml:space="preserve"> arm of datasets HG001 through HG007, and densities of top four enriched motifs along each read. Each horizontal line represents an individual read; genomic coordinates are given in Kbp, relative to the positions of the telomeric tract boundaries. Only the chromosomal arms cumulatively covered by at least 25 reads are displayed.</w:t>
      </w:r>
    </w:p>
    <w:p>
      <w:pPr>
        <w:pStyle w:val="TextBodyindent"/>
        <w:spacing w:lineRule="auto" w:line="360"/>
        <w:rPr/>
      </w:pPr>
      <w:r>
        <w:rPr>
          <w:rFonts w:ascii="Times New Roman" w:hAnsi="Times New Roman"/>
        </w:rPr>
        <w:t xml:space="preserve">Importantly, however, this was true for most, but not all reads; 4% of all assessed reads (142 out of 3,686) contributed to interpopulation similarity; these reads were twice as close to reads from a different population than they were to any reads of their own subjects. (Another 388 reads, or 11%, also clustered away from their respective subjects, but by a less than 2x distance ratio). This trend is observable on </w:t>
      </w:r>
      <w:hyperlink w:anchor="fig-4">
        <w:r>
          <w:rPr>
            <w:rStyle w:val="InternetLink"/>
            <w:rFonts w:ascii="Times New Roman" w:hAnsi="Times New Roman"/>
            <w:b/>
            <w:bCs/>
          </w:rPr>
          <w:t>Figure 4</w:t>
        </w:r>
      </w:hyperlink>
      <w:r>
        <w:rPr>
          <w:rFonts w:ascii="Times New Roman" w:hAnsi="Times New Roman"/>
        </w:rPr>
        <w:t>, with subjects’ and populations’ reads interspersed across multiple clusters. Therefore, the captured reads reflected spectra of haplotypes, generally describing subject- and population-specific similarities, but including a sizable component that described interpopulation similarity. Familial inheritance of variation was also observed: either parent’s telomeric reads were more similar to their son’s than to the other parent’s reads in the Azhkenazim trio. In the Chinese trio, the amount of inheritance of variation from either parent to the son was not found to be statistically significant overall, but was significant on several of the assessed chromosomes (</w:t>
      </w:r>
      <w:r>
        <w:rPr>
          <w:rFonts w:ascii="Times New Roman" w:hAnsi="Times New Roman"/>
          <w:b/>
        </w:rPr>
        <w:t>Supplemental Table</w:t>
      </w:r>
      <w:r>
        <w:rPr>
          <w:rFonts w:ascii="Times New Roman" w:hAnsi="Times New Roman"/>
        </w:rPr>
        <w:t xml:space="preserve"> </w:t>
      </w:r>
      <w:r>
        <w:rPr>
          <w:rFonts w:ascii="Times New Roman" w:hAnsi="Times New Roman"/>
          <w:b/>
        </w:rPr>
        <w:t>S</w:t>
      </w:r>
      <w:r>
        <w:rPr>
          <w:rFonts w:ascii="Times New Roman" w:hAnsi="Times New Roman"/>
          <w:b/>
        </w:rPr>
        <w:t>4</w:t>
      </w:r>
      <w:r>
        <w:rPr>
          <w:rFonts w:ascii="Times New Roman" w:hAnsi="Times New Roman"/>
        </w:rPr>
        <w:t xml:space="preserve">). </w:t>
      </w:r>
    </w:p>
    <w:p>
      <w:pPr>
        <w:pStyle w:val="Heading3"/>
        <w:spacing w:lineRule="auto" w:line="360"/>
        <w:rPr>
          <w:rFonts w:ascii="Times New Roman" w:hAnsi="Times New Roman"/>
        </w:rPr>
      </w:pPr>
      <w:bookmarkStart w:id="726" w:name="x1-9000"/>
      <w:bookmarkEnd w:id="726"/>
      <w:r>
        <w:rPr>
          <w:rFonts w:ascii="Times New Roman" w:hAnsi="Times New Roman"/>
        </w:rPr>
        <w:t>Discussion</w:t>
      </w:r>
    </w:p>
    <w:p>
      <w:pPr>
        <w:pStyle w:val="TextBodynoindent"/>
        <w:spacing w:lineRule="auto" w:line="360"/>
        <w:rPr/>
      </w:pPr>
      <w:bookmarkStart w:id="727" w:name="x1-9000doc"/>
      <w:bookmarkStart w:id="728" w:name="Q1-1-24"/>
      <w:bookmarkEnd w:id="727"/>
      <w:bookmarkEnd w:id="728"/>
      <w:r>
        <w:rPr>
          <w:rFonts w:ascii="Times New Roman" w:hAnsi="Times New Roman"/>
        </w:rPr>
        <w:t xml:space="preserve">Repeat-rich, low-complexity regions of the human genome such as telomeres have been historically recalcitrant to full mapping and annotation (Miga, </w:t>
      </w:r>
      <w:hyperlink r:id="rId27">
        <w:bookmarkStart w:id="729" w:name="page.24"/>
        <w:bookmarkEnd w:id="729"/>
        <w:r>
          <w:rPr>
            <w:rStyle w:val="InternetLink"/>
            <w:rFonts w:ascii="Times New Roman" w:hAnsi="Times New Roman"/>
          </w:rPr>
          <w:t>2015</w:t>
        </w:r>
      </w:hyperlink>
      <w:r>
        <w:rPr>
          <w:rFonts w:ascii="Times New Roman" w:hAnsi="Times New Roman"/>
        </w:rPr>
        <w:t xml:space="preserve">), mainly due to the alignment challenge they pose and to the read lengths required to span such areas (Treangen and Salzberg, </w:t>
      </w:r>
      <w:hyperlink r:id="rId28">
        <w:r>
          <w:rPr>
            <w:rStyle w:val="InternetLink"/>
            <w:rFonts w:ascii="Times New Roman" w:hAnsi="Times New Roman"/>
          </w:rPr>
          <w:t>2011</w:t>
        </w:r>
      </w:hyperlink>
      <w:r>
        <w:rPr>
          <w:rFonts w:ascii="Times New Roman" w:hAnsi="Times New Roman"/>
        </w:rPr>
        <w:t xml:space="preserve">). The advent of long-read, single-molecule methods (third generation sequencing) has provided new opportunities to map the sequence composition of a previously "dark" area of the human genome, enabling research into the sequence composition and length dynamics (Luxton et al., </w:t>
      </w:r>
      <w:hyperlink r:id="rId29">
        <w:r>
          <w:rPr>
            <w:rStyle w:val="InternetLink"/>
            <w:rFonts w:ascii="Times New Roman" w:hAnsi="Times New Roman"/>
          </w:rPr>
          <w:t>2020</w:t>
        </w:r>
      </w:hyperlink>
      <w:r>
        <w:rPr>
          <w:rFonts w:ascii="Times New Roman" w:hAnsi="Times New Roman"/>
        </w:rPr>
        <w:t>) of telomeres. Our results reaffirm that the canonical repeat (TTAGGG) is certainly the most dominant type of motif in telomeres, but also reveal a surprising diversity of repeat variations, which are confirmed by both short and long-read sequencing technologies. This diversity of repeats includes previously reported variants, as well as novel motifs that are characterized not only by nucleotide substitutions, but also insertions, deletions, and even motif pairing.</w:t>
      </w:r>
      <w:ins w:id="29" w:author="Kirill Grigorev" w:date="2020-11-08T21:42:26Z">
        <w:r>
          <w:rPr>
            <w:rFonts w:ascii="Times New Roman" w:hAnsi="Times New Roman"/>
          </w:rPr>
          <w:t xml:space="preserve"> </w:t>
        </w:r>
      </w:ins>
      <w:ins w:id="30" w:author="Kirill Grigorev" w:date="2020-11-08T21:42:26Z">
        <w:r>
          <w:rPr>
            <w:rFonts w:ascii="Times New Roman" w:hAnsi="Times New Roman"/>
          </w:rPr>
          <w:t xml:space="preserve">Repeat patterns were chromosome-specific, with different non-canonical repeats being pronounced on different chromosomes, such as TGAGGG on chr8 and TTGGGG on chr14, which may be correlated with biological pathways (Bluhm et al., </w:t>
        </w:r>
      </w:ins>
      <w:hyperlink r:id="rId30">
        <w:ins w:id="31" w:author="Kirill Grigorev" w:date="2020-11-08T21:42:26Z">
          <w:r>
            <w:rPr>
              <w:rStyle w:val="InternetLink"/>
              <w:rFonts w:ascii="Times New Roman" w:hAnsi="Times New Roman"/>
            </w:rPr>
            <w:t>2019</w:t>
          </w:r>
        </w:ins>
      </w:hyperlink>
      <w:ins w:id="32" w:author="Kirill Grigorev" w:date="2020-11-08T21:42:26Z">
        <w:r>
          <w:rPr>
            <w:rFonts w:ascii="Times New Roman" w:hAnsi="Times New Roman"/>
          </w:rPr>
          <w:t>).</w:t>
        </w:r>
      </w:ins>
      <w:r>
        <w:rPr>
          <w:rFonts w:ascii="Times New Roman" w:hAnsi="Times New Roman"/>
        </w:rPr>
        <w:t xml:space="preserve"> Apart from these variations, CG-rich motifs were identified in telomeric regions of </w:t>
      </w:r>
      <w:r>
        <w:rPr>
          <w:rFonts w:ascii="Times New Roman" w:hAnsi="Times New Roman"/>
          <w:i/>
        </w:rPr>
        <w:t xml:space="preserve">p </w:t>
      </w:r>
      <w:r>
        <w:rPr>
          <w:rFonts w:ascii="Times New Roman" w:hAnsi="Times New Roman"/>
        </w:rPr>
        <w:t xml:space="preserve">arms, consistent with previously reported findings (Nergadze et al., </w:t>
      </w:r>
      <w:hyperlink r:id="rId31">
        <w:r>
          <w:rPr>
            <w:rStyle w:val="InternetLink"/>
            <w:rFonts w:ascii="Times New Roman" w:hAnsi="Times New Roman"/>
          </w:rPr>
          <w:t>2009</w:t>
        </w:r>
      </w:hyperlink>
      <w:r>
        <w:rPr>
          <w:rFonts w:ascii="Times New Roman" w:hAnsi="Times New Roman"/>
        </w:rPr>
        <w:t xml:space="preserve">). Moreover, while short read sequencing is able to identify such variants, it alone cannot reveal the relative locations of these motifs within telomeres, as repetitive short reads can neither be aligned outside of the reference genome nor provide enough overlap variability to be assembled </w:t>
      </w:r>
      <w:r>
        <w:rPr>
          <w:rFonts w:ascii="Times New Roman" w:hAnsi="Times New Roman"/>
          <w:i/>
        </w:rPr>
        <w:t>de novo</w:t>
      </w:r>
      <w:r>
        <w:rPr>
          <w:rFonts w:ascii="Times New Roman" w:hAnsi="Times New Roman"/>
        </w:rPr>
        <w:t xml:space="preserve">. Long SMRT reads, on the other hand, can be anchored to known subtelomeric sequences of the human genome and extend into the previously unmapped telomeric area. Furthermore, in contrast to previously published research that utilized targeted sequencing (Allshire, Dempster, and Hastie, </w:t>
      </w:r>
      <w:hyperlink r:id="rId32">
        <w:r>
          <w:rPr>
            <w:rStyle w:val="InternetLink"/>
            <w:rFonts w:ascii="Times New Roman" w:hAnsi="Times New Roman"/>
          </w:rPr>
          <w:t>1989</w:t>
        </w:r>
      </w:hyperlink>
      <w:r>
        <w:rPr>
          <w:rFonts w:ascii="Times New Roman" w:hAnsi="Times New Roman"/>
        </w:rPr>
        <w:t xml:space="preserve">; Coleman, Baird, and Royle, </w:t>
      </w:r>
      <w:hyperlink r:id="rId33">
        <w:r>
          <w:rPr>
            <w:rStyle w:val="InternetLink"/>
            <w:rFonts w:ascii="Times New Roman" w:hAnsi="Times New Roman"/>
          </w:rPr>
          <w:t>1999</w:t>
        </w:r>
      </w:hyperlink>
      <w:r>
        <w:rPr>
          <w:rFonts w:ascii="Times New Roman" w:hAnsi="Times New Roman"/>
        </w:rPr>
        <w:t xml:space="preserve">; Lee et al., </w:t>
      </w:r>
      <w:hyperlink r:id="rId34">
        <w:r>
          <w:rPr>
            <w:rStyle w:val="InternetLink"/>
            <w:rFonts w:ascii="Times New Roman" w:hAnsi="Times New Roman"/>
          </w:rPr>
          <w:t>2018</w:t>
        </w:r>
      </w:hyperlink>
      <w:r>
        <w:rPr>
          <w:rFonts w:ascii="Times New Roman" w:hAnsi="Times New Roman"/>
        </w:rPr>
        <w:t xml:space="preserve">; Bluhm et al., </w:t>
      </w:r>
      <w:hyperlink r:id="rId35">
        <w:r>
          <w:rPr>
            <w:rStyle w:val="InternetLink"/>
            <w:rFonts w:ascii="Times New Roman" w:hAnsi="Times New Roman"/>
          </w:rPr>
          <w:t>2019</w:t>
        </w:r>
      </w:hyperlink>
      <w:r>
        <w:rPr>
          <w:rFonts w:ascii="Times New Roman" w:hAnsi="Times New Roman"/>
        </w:rPr>
        <w:t xml:space="preserve">), the method described here allows identification of multiple enriched motifs and their localization </w:t>
      </w:r>
      <w:r>
        <w:rPr>
          <w:rFonts w:ascii="Times New Roman" w:hAnsi="Times New Roman"/>
          <w:i/>
        </w:rPr>
        <w:t>de novo</w:t>
      </w:r>
      <w:r>
        <w:rPr>
          <w:rFonts w:ascii="Times New Roman" w:hAnsi="Times New Roman"/>
        </w:rPr>
        <w:t xml:space="preserve">, without any bias introduced by prior knowledge about the sequence of target motifs. These results also highlight the need of better subtelomeric and telomeric annotations in the human genome: </w:t>
      </w:r>
      <w:r>
        <w:rPr>
          <w:rFonts w:ascii="Times New Roman" w:hAnsi="Times New Roman"/>
        </w:rPr>
        <w:t>f</w:t>
      </w:r>
      <w:r>
        <w:rPr>
          <w:rFonts w:ascii="Times New Roman" w:hAnsi="Times New Roman"/>
        </w:rPr>
        <w:t xml:space="preserve">our of the 40 subtelomeric assemblies (Stong et al., </w:t>
      </w:r>
      <w:hyperlink r:id="rId36">
        <w:r>
          <w:rPr>
            <w:rStyle w:val="InternetLink"/>
            <w:rFonts w:ascii="Times New Roman" w:hAnsi="Times New Roman"/>
          </w:rPr>
          <w:t>2014</w:t>
        </w:r>
      </w:hyperlink>
      <w:r>
        <w:rPr>
          <w:rFonts w:ascii="Times New Roman" w:hAnsi="Times New Roman"/>
        </w:rPr>
        <w:t xml:space="preserve">) were homologous to regions in the reference genome far within the respective chromosomes (up to 586 Kbp into the reference sequence), and the canonical motif was present on the </w:t>
      </w:r>
      <w:r>
        <w:rPr>
          <w:rFonts w:ascii="Times New Roman" w:hAnsi="Times New Roman"/>
          <w:i/>
        </w:rPr>
        <w:t xml:space="preserve">q </w:t>
      </w:r>
      <w:r>
        <w:rPr>
          <w:rFonts w:ascii="Times New Roman" w:hAnsi="Times New Roman"/>
        </w:rPr>
        <w:t xml:space="preserve">arm of chr8 only after 2–3Kbp past the annotated boundary in all datasets, suggesting that the existing assemblies do not provide a completely accurate telomeric annotation, and that methods described herein could help to resolve these areas of reference genomes. </w:t>
        <w:br/>
        <w:br/>
        <w:t xml:space="preserve">We observed PacBio CCS reads reaching up to 16 Kbp beyond the known regions of the genome, and resolving the underlying sequence with fidelity, measured both by the entropy of motif assignment and by pairwise Levenshtein distances between the reads belonging to the same chromosomal arms. While short reads also provided support for non-canonical motifs, the overlap between the short and the long reads was substantial, but not complete, which can be explained by the necessary bias towards the canonical motif during the selection of short reads. Therefore, telomeric regions with higher content of non-canonical repeats are less likely to be identified through the use of short reads, and instead, long reads appear to be more suitable for this purpose as well. Of note, the captured PacBio CCS reads that mapped to </w:t>
      </w:r>
      <w:r>
        <w:rPr>
          <w:rFonts w:ascii="Times New Roman" w:hAnsi="Times New Roman"/>
          <w:i/>
        </w:rPr>
        <w:t xml:space="preserve">q </w:t>
      </w:r>
      <w:r>
        <w:rPr>
          <w:rFonts w:ascii="Times New Roman" w:hAnsi="Times New Roman"/>
        </w:rPr>
        <w:t xml:space="preserve">arm telomeres agreed with short read sequences much better (median 98% support, </w:t>
      </w:r>
      <w:r>
        <w:rPr>
          <w:rFonts w:ascii="Times New Roman" w:hAnsi="Times New Roman"/>
          <w:b/>
        </w:rPr>
        <w:t>Supplemental Fig. S7</w:t>
      </w:r>
      <w:r>
        <w:rPr>
          <w:rFonts w:ascii="Times New Roman" w:hAnsi="Times New Roman"/>
        </w:rPr>
        <w:t xml:space="preserve">) than the reads that mapped to </w:t>
      </w:r>
      <w:r>
        <w:rPr>
          <w:rFonts w:ascii="Times New Roman" w:hAnsi="Times New Roman"/>
          <w:i/>
        </w:rPr>
        <w:t xml:space="preserve">p </w:t>
      </w:r>
      <w:r>
        <w:rPr>
          <w:rFonts w:ascii="Times New Roman" w:hAnsi="Times New Roman"/>
        </w:rPr>
        <w:t xml:space="preserve">arm telomeres (median 38% support). While, for this reason, we opted to choose only the </w:t>
      </w:r>
      <w:r>
        <w:rPr>
          <w:rFonts w:ascii="Times New Roman" w:hAnsi="Times New Roman"/>
          <w:i/>
        </w:rPr>
        <w:t xml:space="preserve">q </w:t>
      </w:r>
      <w:r>
        <w:rPr>
          <w:rFonts w:ascii="Times New Roman" w:hAnsi="Times New Roman"/>
        </w:rPr>
        <w:t xml:space="preserve">arm reads for deeper analysis, this discrepancy can lend itself to multiple potential explanations, from genome reference errors, artifacts of SMRT technology, or the inherent bias of short-read based methods (Farmery et al., </w:t>
      </w:r>
      <w:hyperlink r:id="rId37">
        <w:r>
          <w:rPr>
            <w:rStyle w:val="InternetLink"/>
            <w:rFonts w:ascii="Times New Roman" w:hAnsi="Times New Roman"/>
          </w:rPr>
          <w:t>2018</w:t>
        </w:r>
      </w:hyperlink>
      <w:r>
        <w:rPr>
          <w:rFonts w:ascii="Times New Roman" w:hAnsi="Times New Roman"/>
        </w:rPr>
        <w:t xml:space="preserve">) towards the canonical motif CCCTAA, that in fact could be present at a lower percentage on </w:t>
      </w:r>
      <w:r>
        <w:rPr>
          <w:rFonts w:ascii="Times New Roman" w:hAnsi="Times New Roman"/>
          <w:i/>
        </w:rPr>
        <w:t xml:space="preserve">p </w:t>
      </w:r>
      <w:r>
        <w:rPr>
          <w:rFonts w:ascii="Times New Roman" w:hAnsi="Times New Roman"/>
        </w:rPr>
        <w:t xml:space="preserve">arm telomeres. Therefore, more research is required to determine the level of deviation of </w:t>
      </w:r>
      <w:r>
        <w:rPr>
          <w:rFonts w:ascii="Times New Roman" w:hAnsi="Times New Roman"/>
          <w:i/>
        </w:rPr>
        <w:t xml:space="preserve">p </w:t>
      </w:r>
      <w:r>
        <w:rPr>
          <w:rFonts w:ascii="Times New Roman" w:hAnsi="Times New Roman"/>
        </w:rPr>
        <w:t xml:space="preserve">arm telomeric sequences from those on </w:t>
      </w:r>
      <w:r>
        <w:rPr>
          <w:rFonts w:ascii="Times New Roman" w:hAnsi="Times New Roman"/>
          <w:i/>
        </w:rPr>
        <w:t xml:space="preserve">q </w:t>
      </w:r>
      <w:r>
        <w:rPr>
          <w:rFonts w:ascii="Times New Roman" w:hAnsi="Times New Roman"/>
        </w:rPr>
        <w:t xml:space="preserve">arms, and into biases and limitations of different technologies for sequencing distal </w:t>
      </w:r>
      <w:r>
        <w:rPr>
          <w:rFonts w:ascii="Times New Roman" w:hAnsi="Times New Roman"/>
          <w:i/>
        </w:rPr>
        <w:t xml:space="preserve">p </w:t>
      </w:r>
      <w:r>
        <w:rPr>
          <w:rFonts w:ascii="Times New Roman" w:hAnsi="Times New Roman"/>
        </w:rPr>
        <w:t xml:space="preserve">arm chromosomal regions. </w:t>
        <w:br/>
        <w:br/>
        <w:t xml:space="preserve">The identified variations in long range contexts elucidate subject-specific, trio- and population-specific similarities of </w:t>
      </w:r>
      <w:r>
        <w:rPr>
          <w:rFonts w:ascii="Times New Roman" w:hAnsi="Times New Roman"/>
          <w:i/>
        </w:rPr>
        <w:t xml:space="preserve">q </w:t>
      </w:r>
      <w:r>
        <w:rPr>
          <w:rFonts w:ascii="Times New Roman" w:hAnsi="Times New Roman"/>
        </w:rPr>
        <w:t xml:space="preserve">arm telomeric sequences, as well as a level of interpopulation similarity, and thus provide a new means of haplotype mapping and reveal the existence and motif composition of </w:t>
      </w:r>
    </w:p>
    <w:p>
      <w:pPr>
        <w:pStyle w:val="TextBodynoindent"/>
        <w:spacing w:lineRule="auto" w:line="360"/>
        <w:jc w:val="center"/>
        <w:rPr/>
      </w:pPr>
      <w:r>
        <w:rPr/>
        <w:drawing>
          <wp:inline distT="0" distB="0" distL="0" distR="0">
            <wp:extent cx="3356610" cy="7755890"/>
            <wp:effectExtent l="0" t="0" r="0" b="0"/>
            <wp:docPr id="5"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6" descr=""/>
                    <pic:cNvPicPr>
                      <a:picLocks noChangeAspect="1" noChangeArrowheads="1"/>
                    </pic:cNvPicPr>
                  </pic:nvPicPr>
                  <pic:blipFill>
                    <a:blip r:embed="rId38"/>
                    <a:stretch>
                      <a:fillRect/>
                    </a:stretch>
                  </pic:blipFill>
                  <pic:spPr bwMode="auto">
                    <a:xfrm>
                      <a:off x="0" y="0"/>
                      <a:ext cx="3356610" cy="7755890"/>
                    </a:xfrm>
                    <a:prstGeom prst="rect">
                      <a:avLst/>
                    </a:prstGeom>
                  </pic:spPr>
                </pic:pic>
              </a:graphicData>
            </a:graphic>
          </wp:inline>
        </w:drawing>
      </w:r>
    </w:p>
    <w:p>
      <w:pPr>
        <w:pStyle w:val="TextBodynoindent"/>
        <w:rPr>
          <w:rFonts w:ascii="Arial" w:hAnsi="Arial"/>
          <w:sz w:val="20"/>
        </w:rPr>
      </w:pPr>
      <w:bookmarkStart w:id="730" w:name="fig-5"/>
      <w:r>
        <w:rPr>
          <w:rFonts w:ascii="Arial" w:hAnsi="Arial"/>
          <w:b/>
          <w:bCs/>
          <w:sz w:val="20"/>
        </w:rPr>
        <w:t>Figure 5:</w:t>
      </w:r>
      <w:bookmarkEnd w:id="730"/>
      <w:r>
        <w:rPr>
          <w:rFonts w:ascii="Arial" w:hAnsi="Arial"/>
          <w:sz w:val="20"/>
        </w:rPr>
        <w:t xml:space="preserve"> Clustering of reads by relative pairwise Levenshtein distances within each subject (HG001 through HG007) on each chromosomal </w:t>
      </w:r>
      <w:r>
        <w:rPr>
          <w:rFonts w:ascii="Arial" w:hAnsi="Arial"/>
          <w:i/>
          <w:iCs/>
          <w:sz w:val="20"/>
        </w:rPr>
        <w:t xml:space="preserve">q </w:t>
      </w:r>
      <w:r>
        <w:rPr>
          <w:rFonts w:ascii="Arial" w:hAnsi="Arial"/>
          <w:sz w:val="20"/>
        </w:rPr>
        <w:t>arm, and densities of top four enriched motifs along each read. Genomic coordinates are given in Kbp, relative to the positions of the telomeric tract boundaries. Only the chromosomal arms cumulatively covered by at least 25 reads are displayed.</w:t>
      </w:r>
    </w:p>
    <w:p>
      <w:pPr>
        <w:pStyle w:val="TextBodynoindent"/>
        <w:spacing w:lineRule="auto" w:line="360"/>
        <w:rPr/>
      </w:pPr>
      <w:r>
        <w:rPr>
          <w:rFonts w:ascii="Times New Roman" w:hAnsi="Times New Roman"/>
        </w:rPr>
        <w:t>haplotype spectra on a multi-Kbp scale. Interpopulation similarity, as well as familial inheritance of variation in the Ashkenazim trio, evidenced that the observed haplotypes are not likely batch effects. Coverage of different chromosomes was uneven, and as such, numbers of captured telomeric reads and levels of observed similarity varied from chromosome to chromosome; in particular, familial inheritance of haplotypes was only registered in half the cases in the Chinese trio. This calls for more sequencing experiments aimed to reconstruct the full picture of this variation. Clustering on a per-subject basis concealed interpopulation similarity, but underscored intra-subject variation (</w:t>
      </w:r>
      <w:hyperlink w:anchor="fig-5">
        <w:r>
          <w:rPr>
            <w:rStyle w:val="InternetLink"/>
            <w:rFonts w:ascii="Times New Roman" w:hAnsi="Times New Roman"/>
            <w:b/>
            <w:bCs/>
          </w:rPr>
          <w:t>Figure 5</w:t>
        </w:r>
      </w:hyperlink>
      <w:r>
        <w:rPr>
          <w:rFonts w:ascii="Times New Roman" w:hAnsi="Times New Roman"/>
        </w:rPr>
        <w:t xml:space="preserve">), suggesting coexistence of multiple telomeric haplotypes per </w:t>
      </w:r>
      <w:r>
        <w:rPr>
          <w:rFonts w:ascii="Times New Roman" w:hAnsi="Times New Roman"/>
          <w:i/>
        </w:rPr>
        <w:t>q</w:t>
      </w:r>
      <w:r>
        <w:rPr>
          <w:rFonts w:ascii="Times New Roman" w:hAnsi="Times New Roman"/>
        </w:rPr>
        <w:t xml:space="preserve"> arm within each subject. Given that the reference DNA for the subjects HG001 through HG007 was extracted from growths of B-cell lymphoblastoid cell lines, this suggests that as B cells undergo maturation, distinct clones may gain distinct variations in their telomeric sequence. This opens up avenues of investigation into the haplotypic variation among not only immune cells, but also different cell types overall, and provides a new opportunity to map, quantify, and characterize a previously missed form of human genetic variation.</w:t>
      </w:r>
    </w:p>
    <w:p>
      <w:pPr>
        <w:pStyle w:val="Heading3"/>
        <w:spacing w:lineRule="auto" w:line="360"/>
        <w:rPr>
          <w:rFonts w:ascii="Times New Roman" w:hAnsi="Times New Roman"/>
        </w:rPr>
      </w:pPr>
      <w:bookmarkStart w:id="731" w:name="x1-10000"/>
      <w:bookmarkEnd w:id="731"/>
      <w:r>
        <w:rPr>
          <w:rFonts w:ascii="Times New Roman" w:hAnsi="Times New Roman"/>
        </w:rPr>
        <w:t>Materials and Methods</w:t>
      </w:r>
    </w:p>
    <w:p>
      <w:pPr>
        <w:pStyle w:val="Heading4"/>
        <w:spacing w:lineRule="auto" w:line="360"/>
        <w:rPr>
          <w:rFonts w:ascii="Times New Roman" w:hAnsi="Times New Roman"/>
        </w:rPr>
      </w:pPr>
      <w:bookmarkStart w:id="732" w:name="Q1-1-26"/>
      <w:bookmarkStart w:id="733" w:name="x1-10000doc"/>
      <w:bookmarkStart w:id="734" w:name="x1-11000"/>
      <w:bookmarkEnd w:id="732"/>
      <w:bookmarkEnd w:id="733"/>
      <w:bookmarkEnd w:id="734"/>
      <w:r>
        <w:rPr>
          <w:rFonts w:ascii="Times New Roman" w:hAnsi="Times New Roman"/>
        </w:rPr>
        <w:t>The extended reference genome</w:t>
      </w:r>
    </w:p>
    <w:p>
      <w:pPr>
        <w:pStyle w:val="TextBodynoindent"/>
        <w:spacing w:lineRule="auto" w:line="360"/>
        <w:rPr/>
      </w:pPr>
      <w:bookmarkStart w:id="735" w:name="Q1-1-28"/>
      <w:bookmarkEnd w:id="735"/>
      <w:r>
        <w:rPr>
          <w:rFonts w:ascii="Times New Roman" w:hAnsi="Times New Roman"/>
        </w:rPr>
        <w:t xml:space="preserve">We constructed the extended reference genome by performing an all-to-all alignment of all contigs in the </w:t>
      </w:r>
      <w:r>
        <w:rPr>
          <w:rFonts w:ascii="Times New Roman" w:hAnsi="Times New Roman"/>
          <w:i/>
        </w:rPr>
        <w:t>hg38</w:t>
      </w:r>
      <w:r>
        <w:rPr>
          <w:rFonts w:ascii="Times New Roman" w:hAnsi="Times New Roman"/>
        </w:rPr>
        <w:t xml:space="preserve"> reference genome (Schneider et al., </w:t>
      </w:r>
      <w:hyperlink r:id="rId39">
        <w:bookmarkStart w:id="736" w:name="page.26"/>
        <w:bookmarkEnd w:id="736"/>
        <w:r>
          <w:rPr>
            <w:rStyle w:val="InternetLink"/>
            <w:rFonts w:ascii="Times New Roman" w:hAnsi="Times New Roman"/>
          </w:rPr>
          <w:t>2017</w:t>
        </w:r>
      </w:hyperlink>
      <w:r>
        <w:rPr>
          <w:rFonts w:ascii="Times New Roman" w:hAnsi="Times New Roman"/>
        </w:rPr>
        <w:t xml:space="preserve">; “Initial sequencing and analysis of the human genome,” </w:t>
      </w:r>
      <w:hyperlink r:id="rId40">
        <w:r>
          <w:rPr>
            <w:rStyle w:val="InternetLink"/>
            <w:rFonts w:ascii="Times New Roman" w:hAnsi="Times New Roman"/>
          </w:rPr>
          <w:t>2001</w:t>
        </w:r>
      </w:hyperlink>
      <w:r>
        <w:rPr>
          <w:rFonts w:ascii="Times New Roman" w:hAnsi="Times New Roman"/>
        </w:rPr>
        <w:t xml:space="preserve">) and the subtelomeric assemblies (Stong et al., </w:t>
      </w:r>
      <w:hyperlink r:id="rId41">
        <w:r>
          <w:rPr>
            <w:rStyle w:val="InternetLink"/>
            <w:rFonts w:ascii="Times New Roman" w:hAnsi="Times New Roman"/>
          </w:rPr>
          <w:t>2014</w:t>
        </w:r>
      </w:hyperlink>
      <w:r>
        <w:rPr>
          <w:rFonts w:ascii="Times New Roman" w:hAnsi="Times New Roman"/>
        </w:rPr>
        <w:t xml:space="preserve">) with </w:t>
      </w:r>
      <w:r>
        <w:rPr>
          <w:rFonts w:ascii="Times New Roman" w:hAnsi="Times New Roman"/>
          <w:i/>
        </w:rPr>
        <w:t xml:space="preserve">minimap2 </w:t>
      </w:r>
      <w:r>
        <w:rPr>
          <w:rFonts w:ascii="Times New Roman" w:hAnsi="Times New Roman"/>
        </w:rPr>
        <w:t xml:space="preserve">(Li, </w:t>
      </w:r>
      <w:hyperlink r:id="rId42">
        <w:r>
          <w:rPr>
            <w:rStyle w:val="InternetLink"/>
            <w:rFonts w:ascii="Times New Roman" w:hAnsi="Times New Roman"/>
          </w:rPr>
          <w:t>2018</w:t>
        </w:r>
      </w:hyperlink>
      <w:r>
        <w:rPr>
          <w:rFonts w:ascii="Times New Roman" w:hAnsi="Times New Roman"/>
        </w:rPr>
        <w:t>) using three settings for assembly-to-reference mapping (</w:t>
      </w:r>
      <w:r>
        <w:rPr>
          <w:rFonts w:ascii="Times New Roman" w:hAnsi="Times New Roman"/>
          <w:i/>
        </w:rPr>
        <w:t>asm5</w:t>
      </w:r>
      <w:r>
        <w:rPr>
          <w:rFonts w:ascii="Times New Roman" w:hAnsi="Times New Roman"/>
        </w:rPr>
        <w:t xml:space="preserve">, </w:t>
      </w:r>
      <w:r>
        <w:rPr>
          <w:rFonts w:ascii="Times New Roman" w:hAnsi="Times New Roman"/>
          <w:i/>
        </w:rPr>
        <w:t>asm10</w:t>
      </w:r>
      <w:r>
        <w:rPr>
          <w:rFonts w:ascii="Times New Roman" w:hAnsi="Times New Roman"/>
        </w:rPr>
        <w:t xml:space="preserve">, </w:t>
      </w:r>
      <w:r>
        <w:rPr>
          <w:rFonts w:ascii="Times New Roman" w:hAnsi="Times New Roman"/>
          <w:i/>
        </w:rPr>
        <w:t>asm20</w:t>
      </w:r>
      <w:r>
        <w:rPr>
          <w:rFonts w:ascii="Times New Roman" w:hAnsi="Times New Roman"/>
        </w:rPr>
        <w:t xml:space="preserve">). Forty subtelomeric contigs mapped to ends of </w:t>
      </w:r>
      <w:r>
        <w:rPr>
          <w:rFonts w:ascii="Times New Roman" w:hAnsi="Times New Roman"/>
          <w:i/>
        </w:rPr>
        <w:t xml:space="preserve">hg38 </w:t>
      </w:r>
      <w:r>
        <w:rPr>
          <w:rFonts w:ascii="Times New Roman" w:hAnsi="Times New Roman"/>
        </w:rPr>
        <w:t>chromosomes with a mapping quality of 60, one (XpYptel) mapped with the quality of 0 and was discarded; one (14qtel) mapped to the ALT version of chr14 (chr14_KI270846v1_alt) with the quality of 52, which, in turn, mapped to the main chr14 chromosome with the quality of 60. These data and the exact match and mismatch coordinates were used to create a combined reference (</w:t>
      </w:r>
      <w:r>
        <w:rPr>
          <w:rFonts w:ascii="Times New Roman" w:hAnsi="Times New Roman"/>
          <w:i/>
        </w:rPr>
        <w:t>hg38ext</w:t>
      </w:r>
      <w:r>
        <w:rPr>
          <w:rFonts w:ascii="Times New Roman" w:hAnsi="Times New Roman"/>
        </w:rPr>
        <w:t>) in which subtelomeric contigs informed the locations of the boundaries of the telomeric tracts (</w:t>
      </w:r>
      <w:r>
        <w:rPr>
          <w:rFonts w:ascii="Times New Roman" w:hAnsi="Times New Roman"/>
          <w:i/>
        </w:rPr>
        <w:t>tract_anchor</w:t>
      </w:r>
      <w:r>
        <w:rPr>
          <w:rFonts w:ascii="Times New Roman" w:hAnsi="Times New Roman"/>
        </w:rPr>
        <w:t xml:space="preserve">). Such contigs that mapped fully within </w:t>
      </w:r>
      <w:r>
        <w:rPr>
          <w:rFonts w:ascii="Times New Roman" w:hAnsi="Times New Roman"/>
          <w:i/>
        </w:rPr>
        <w:t xml:space="preserve">hg38 </w:t>
      </w:r>
      <w:r>
        <w:rPr>
          <w:rFonts w:ascii="Times New Roman" w:hAnsi="Times New Roman"/>
        </w:rPr>
        <w:t xml:space="preserve">chromosomes resulted in </w:t>
      </w:r>
      <w:r>
        <w:rPr>
          <w:rFonts w:ascii="Times New Roman" w:hAnsi="Times New Roman"/>
          <w:i/>
        </w:rPr>
        <w:t xml:space="preserve">tract_anchor </w:t>
      </w:r>
      <w:r>
        <w:rPr>
          <w:rFonts w:ascii="Times New Roman" w:hAnsi="Times New Roman"/>
        </w:rPr>
        <w:t xml:space="preserve">annotations directly on those </w:t>
      </w:r>
      <w:r>
        <w:rPr>
          <w:rFonts w:ascii="Times New Roman" w:hAnsi="Times New Roman"/>
          <w:i/>
        </w:rPr>
        <w:t xml:space="preserve">hg38 </w:t>
      </w:r>
      <w:r>
        <w:rPr>
          <w:rFonts w:ascii="Times New Roman" w:hAnsi="Times New Roman"/>
        </w:rPr>
        <w:t xml:space="preserve">chromosomes; partially mapping contigs were considered as forking from the </w:t>
      </w:r>
      <w:r>
        <w:rPr>
          <w:rFonts w:ascii="Times New Roman" w:hAnsi="Times New Roman"/>
          <w:i/>
        </w:rPr>
        <w:t xml:space="preserve">hg38 </w:t>
      </w:r>
      <w:r>
        <w:rPr>
          <w:rFonts w:ascii="Times New Roman" w:hAnsi="Times New Roman"/>
        </w:rPr>
        <w:t xml:space="preserve">sequence and were similarly annotated by themselves. </w:t>
      </w:r>
    </w:p>
    <w:p>
      <w:pPr>
        <w:pStyle w:val="Heading4"/>
        <w:spacing w:lineRule="auto" w:line="360"/>
        <w:rPr>
          <w:rFonts w:ascii="Times New Roman" w:hAnsi="Times New Roman"/>
        </w:rPr>
      </w:pPr>
      <w:bookmarkStart w:id="737" w:name="x1-12000"/>
      <w:bookmarkEnd w:id="737"/>
      <w:r>
        <w:rPr>
          <w:rFonts w:ascii="Times New Roman" w:hAnsi="Times New Roman"/>
        </w:rPr>
        <w:t>Detection of telomeric sequences in long-read datasets</w:t>
      </w:r>
    </w:p>
    <w:p>
      <w:pPr>
        <w:pStyle w:val="TextBodynoindent"/>
        <w:spacing w:lineRule="auto" w:line="360"/>
        <w:rPr/>
      </w:pPr>
      <w:bookmarkStart w:id="738" w:name="Q1-1-30"/>
      <w:bookmarkEnd w:id="738"/>
      <w:r>
        <w:rPr>
          <w:rFonts w:ascii="Times New Roman" w:hAnsi="Times New Roman"/>
        </w:rPr>
        <w:t>Seven subjects were selected for the analysis. The first individual (NA12878/HG001) came from the pilot genome of the HapMap project (</w:t>
      </w:r>
      <w:bookmarkStart w:id="739" w:name="page.27"/>
      <w:bookmarkEnd w:id="739"/>
      <w:r>
        <w:rPr>
          <w:rFonts w:ascii="Times New Roman" w:hAnsi="Times New Roman"/>
        </w:rPr>
        <w:t xml:space="preserve">“The International HapMap Project,” </w:t>
      </w:r>
      <w:hyperlink r:id="rId43">
        <w:r>
          <w:rPr>
            <w:rStyle w:val="InternetLink"/>
            <w:rFonts w:ascii="Times New Roman" w:hAnsi="Times New Roman"/>
          </w:rPr>
          <w:t>2003</w:t>
        </w:r>
      </w:hyperlink>
      <w:r>
        <w:rPr>
          <w:rFonts w:ascii="Times New Roman" w:hAnsi="Times New Roman"/>
        </w:rPr>
        <w:t xml:space="preserve">), while the other six, including the Ashkenazim Jewish Trio (son: NA24385/HG002, father: NA24149/HG003, mother: NA24143/HG004) and the Chinese Trio (son: NA24631/HG005, father: NA24694/HG006, mother: NA24695/HG007), are members of the Personal Genome Project, whose genomes are consented for commercial redistribution and reidentification (Zook et al., </w:t>
      </w:r>
      <w:hyperlink r:id="rId44">
        <w:r>
          <w:rPr>
            <w:rStyle w:val="InternetLink"/>
            <w:rFonts w:ascii="Times New Roman" w:hAnsi="Times New Roman"/>
          </w:rPr>
          <w:t>2016</w:t>
        </w:r>
      </w:hyperlink>
      <w:r>
        <w:rPr>
          <w:rFonts w:ascii="Times New Roman" w:hAnsi="Times New Roman"/>
        </w:rPr>
        <w:t xml:space="preserve">). These subjects are referred to throughout as HG001 through HG007, respectively. </w:t>
        <w:br/>
        <w:br/>
        <w:t xml:space="preserve">Multiple Genome in a Bottle (Zook et al., </w:t>
      </w:r>
      <w:hyperlink r:id="rId45">
        <w:r>
          <w:rPr>
            <w:rStyle w:val="InternetLink"/>
            <w:rFonts w:ascii="Times New Roman" w:hAnsi="Times New Roman"/>
          </w:rPr>
          <w:t>2019</w:t>
        </w:r>
      </w:hyperlink>
      <w:r>
        <w:rPr>
          <w:rFonts w:ascii="Times New Roman" w:hAnsi="Times New Roman"/>
        </w:rPr>
        <w:t xml:space="preserve">) PacBio CCS (Eid et al., </w:t>
      </w:r>
      <w:hyperlink r:id="rId46">
        <w:r>
          <w:rPr>
            <w:rStyle w:val="InternetLink"/>
            <w:rFonts w:ascii="Times New Roman" w:hAnsi="Times New Roman"/>
          </w:rPr>
          <w:t>2009</w:t>
        </w:r>
      </w:hyperlink>
      <w:r>
        <w:rPr>
          <w:rFonts w:ascii="Times New Roman" w:hAnsi="Times New Roman"/>
        </w:rPr>
        <w:t xml:space="preserve">; Ardui et al., </w:t>
      </w:r>
      <w:hyperlink r:id="rId47">
        <w:r>
          <w:rPr>
            <w:rStyle w:val="InternetLink"/>
            <w:rFonts w:ascii="Times New Roman" w:hAnsi="Times New Roman"/>
          </w:rPr>
          <w:t>2018</w:t>
        </w:r>
      </w:hyperlink>
      <w:r>
        <w:rPr>
          <w:rFonts w:ascii="Times New Roman" w:hAnsi="Times New Roman"/>
        </w:rPr>
        <w:t>) datasets were available and combined per each subject, with mean coverages of individual datasets ranging from ∼21x to ∼69x (</w:t>
      </w:r>
      <w:r>
        <w:rPr>
          <w:rFonts w:ascii="Times New Roman" w:hAnsi="Times New Roman"/>
          <w:b/>
        </w:rPr>
        <w:t>Supplemental Table S</w:t>
      </w:r>
      <w:r>
        <w:rPr>
          <w:rFonts w:ascii="Times New Roman" w:hAnsi="Times New Roman"/>
          <w:b/>
        </w:rPr>
        <w:t>1</w:t>
      </w:r>
      <w:r>
        <w:rPr>
          <w:rFonts w:ascii="Times New Roman" w:hAnsi="Times New Roman"/>
        </w:rPr>
        <w:t xml:space="preserve">). Reads were mapped to </w:t>
      </w:r>
      <w:r>
        <w:rPr>
          <w:rFonts w:ascii="Times New Roman" w:hAnsi="Times New Roman"/>
          <w:i/>
        </w:rPr>
        <w:t xml:space="preserve">hg38ext </w:t>
      </w:r>
      <w:r>
        <w:rPr>
          <w:rFonts w:ascii="Times New Roman" w:hAnsi="Times New Roman"/>
        </w:rPr>
        <w:t xml:space="preserve">with </w:t>
      </w:r>
      <w:r>
        <w:rPr>
          <w:rFonts w:ascii="Times New Roman" w:hAnsi="Times New Roman"/>
          <w:i/>
        </w:rPr>
        <w:t>minimap2</w:t>
      </w:r>
      <w:r>
        <w:rPr>
          <w:rFonts w:ascii="Times New Roman" w:hAnsi="Times New Roman"/>
        </w:rPr>
        <w:t>, and reads that mapped to either end of either chromosome and overlapped the boundary of its telomeric tract were selected for further analysis (</w:t>
      </w:r>
      <w:hyperlink w:anchor="figure.1">
        <w:r>
          <w:rPr>
            <w:rStyle w:val="InternetLink"/>
            <w:rFonts w:ascii="Times New Roman" w:hAnsi="Times New Roman"/>
            <w:b/>
          </w:rPr>
          <w:t>Figure 1</w:t>
        </w:r>
      </w:hyperlink>
      <w:r>
        <w:rPr>
          <w:rFonts w:ascii="Times New Roman" w:hAnsi="Times New Roman"/>
        </w:rPr>
        <w:t xml:space="preserve">). These reads had a portion of their sequence mapped to the reference contig and a portion extending beyond the reference (soft- or hard-clipped in the alignment file). Sequences past the </w:t>
      </w:r>
      <w:r>
        <w:rPr>
          <w:rFonts w:ascii="Times New Roman" w:hAnsi="Times New Roman"/>
          <w:i/>
        </w:rPr>
        <w:t xml:space="preserve">tract_anchor </w:t>
      </w:r>
      <w:r>
        <w:rPr>
          <w:rFonts w:ascii="Times New Roman" w:hAnsi="Times New Roman"/>
        </w:rPr>
        <w:t xml:space="preserve">marker were extracted from the reads that had this marker within their mapped portion (from the 5’ end to the marker on </w:t>
      </w:r>
      <w:r>
        <w:rPr>
          <w:rFonts w:ascii="Times New Roman" w:hAnsi="Times New Roman"/>
          <w:i/>
        </w:rPr>
        <w:t xml:space="preserve">p </w:t>
      </w:r>
      <w:r>
        <w:rPr>
          <w:rFonts w:ascii="Times New Roman" w:hAnsi="Times New Roman"/>
        </w:rPr>
        <w:t xml:space="preserve">arms and from the marker to the 3’ end on </w:t>
      </w:r>
      <w:r>
        <w:rPr>
          <w:rFonts w:ascii="Times New Roman" w:hAnsi="Times New Roman"/>
          <w:i/>
        </w:rPr>
        <w:t xml:space="preserve">q </w:t>
      </w:r>
      <w:r>
        <w:rPr>
          <w:rFonts w:ascii="Times New Roman" w:hAnsi="Times New Roman"/>
        </w:rPr>
        <w:t xml:space="preserve">arms, accounting for forward and reverse mappings). </w:t>
      </w:r>
    </w:p>
    <w:p>
      <w:pPr>
        <w:pStyle w:val="Heading4"/>
        <w:spacing w:lineRule="auto" w:line="360"/>
        <w:rPr>
          <w:rFonts w:ascii="Times New Roman" w:hAnsi="Times New Roman"/>
        </w:rPr>
      </w:pPr>
      <w:bookmarkStart w:id="740" w:name="x1-13000"/>
      <w:bookmarkEnd w:id="740"/>
      <w:r>
        <w:rPr>
          <w:rFonts w:ascii="Times New Roman" w:hAnsi="Times New Roman"/>
        </w:rPr>
        <w:t>Evaluation of telomeric content in short- and linked-read datasets</w:t>
      </w:r>
    </w:p>
    <w:p>
      <w:pPr>
        <w:pStyle w:val="TextBodynoindent"/>
        <w:spacing w:lineRule="auto" w:line="360"/>
        <w:rPr/>
      </w:pPr>
      <w:bookmarkStart w:id="741" w:name="Q1-1-32"/>
      <w:bookmarkEnd w:id="741"/>
      <w:r>
        <w:rPr>
          <w:rFonts w:ascii="Times New Roman" w:hAnsi="Times New Roman"/>
        </w:rPr>
        <w:t>To evaluate the concordance of telomeric reads captured by long- and short-read technologies, we extracted candidate telomeric reads from GIAB Illumina datasets for each subject (</w:t>
      </w:r>
      <w:r>
        <w:rPr>
          <w:rFonts w:ascii="Times New Roman" w:hAnsi="Times New Roman"/>
          <w:b/>
        </w:rPr>
        <w:t>Supplemental Table S</w:t>
      </w:r>
      <w:r>
        <w:rPr>
          <w:rFonts w:ascii="Times New Roman" w:hAnsi="Times New Roman"/>
          <w:b/>
        </w:rPr>
        <w:t>1</w:t>
      </w:r>
      <w:r>
        <w:rPr>
          <w:rFonts w:ascii="Times New Roman" w:hAnsi="Times New Roman"/>
        </w:rPr>
        <w:t xml:space="preserve">) with </w:t>
      </w:r>
      <w:r>
        <w:rPr>
          <w:rFonts w:ascii="Times New Roman" w:hAnsi="Times New Roman"/>
          <w:i/>
        </w:rPr>
        <w:t xml:space="preserve">Telomerecat </w:t>
      </w:r>
      <w:r>
        <w:rPr>
          <w:rFonts w:ascii="Times New Roman" w:hAnsi="Times New Roman"/>
        </w:rPr>
        <w:t xml:space="preserve">(Farmery et al., </w:t>
      </w:r>
      <w:hyperlink r:id="rId48">
        <w:bookmarkStart w:id="742" w:name="page.28"/>
        <w:bookmarkEnd w:id="742"/>
        <w:r>
          <w:rPr>
            <w:rStyle w:val="InternetLink"/>
            <w:rFonts w:ascii="Times New Roman" w:hAnsi="Times New Roman"/>
          </w:rPr>
          <w:t>2018</w:t>
        </w:r>
      </w:hyperlink>
      <w:r>
        <w:rPr>
          <w:rFonts w:ascii="Times New Roman" w:hAnsi="Times New Roman"/>
        </w:rPr>
        <w:t xml:space="preserve">), and mapped the short reads back onto the candidate long reads from the same subject’s dataset with </w:t>
      </w:r>
      <w:r>
        <w:rPr>
          <w:rFonts w:ascii="Times New Roman" w:hAnsi="Times New Roman"/>
          <w:i/>
        </w:rPr>
        <w:t>minimap2</w:t>
      </w:r>
      <w:r>
        <w:rPr>
          <w:rFonts w:ascii="Times New Roman" w:hAnsi="Times New Roman"/>
        </w:rPr>
        <w:t>, allowing all secondary mappings. Then, we calculated the fractions of each long read that w</w:t>
      </w:r>
      <w:r>
        <w:rPr>
          <w:rFonts w:ascii="Times New Roman" w:hAnsi="Times New Roman"/>
        </w:rPr>
        <w:t>ere</w:t>
      </w:r>
      <w:r>
        <w:rPr>
          <w:rFonts w:ascii="Times New Roman" w:hAnsi="Times New Roman"/>
        </w:rPr>
        <w:t xml:space="preserve"> supported by the short reads that aligned to </w:t>
      </w:r>
      <w:r>
        <w:rPr>
          <w:rFonts w:ascii="Times New Roman" w:hAnsi="Times New Roman"/>
        </w:rPr>
        <w:t>them</w:t>
      </w:r>
      <w:r>
        <w:rPr>
          <w:rFonts w:ascii="Times New Roman" w:hAnsi="Times New Roman"/>
        </w:rPr>
        <w:t xml:space="preserve">. </w:t>
        <w:br/>
        <w:br/>
        <w:t xml:space="preserve">To evaluate sequence motifs in independent samples collected from human subjects (as opposed to reference cell lines), we </w:t>
      </w:r>
      <w:del w:id="33" w:author="Kirill Grigorev" w:date="2020-11-08T21:26:57Z">
        <w:r>
          <w:rPr>
            <w:rFonts w:ascii="Times New Roman" w:hAnsi="Times New Roman"/>
          </w:rPr>
          <w:delText>generated</w:delText>
        </w:r>
      </w:del>
      <w:ins w:id="34" w:author="Kirill Grigorev" w:date="2020-11-08T21:27:00Z">
        <w:r>
          <w:rPr>
            <w:rFonts w:ascii="Times New Roman" w:hAnsi="Times New Roman"/>
          </w:rPr>
          <w:t>analyzed</w:t>
        </w:r>
      </w:ins>
      <w:r>
        <w:rPr>
          <w:rFonts w:ascii="Times New Roman" w:hAnsi="Times New Roman"/>
        </w:rPr>
        <w:t xml:space="preserve"> four whole-genome Illumina datasets (mean coverage ∼104x) and three linked-read 10X datasets (mean coverage ∼28x) for one individual at different timepoints, and one additional linked-read 10X dataset (coverage ∼47x) for another individual. These data were originally obtained from astronaut subjects for an unrelated space biology experiment, and the blood samples were collected from the subjects as described in Garrett-Bakelman et al., </w:t>
      </w:r>
      <w:hyperlink r:id="rId49">
        <w:r>
          <w:rPr>
            <w:rStyle w:val="InternetLink"/>
            <w:rFonts w:ascii="Times New Roman" w:hAnsi="Times New Roman"/>
          </w:rPr>
          <w:t>2019</w:t>
        </w:r>
      </w:hyperlink>
      <w:r>
        <w:rPr>
          <w:rFonts w:ascii="Times New Roman" w:hAnsi="Times New Roman"/>
        </w:rPr>
        <w:t xml:space="preserve">. For each sample, 1.2ng of sorted immune cell input was aliquoted for TruSeq PCR-free WGS (short read) and standard Chromium 10X whole genome (linked-read) preparation respectively, and sequenced across one S4 flow cell on an Illumina NovaSeq 6000. From these datasets, candidate telomeric short reads were selected using Telomerecat (Farmery et al., </w:t>
      </w:r>
      <w:hyperlink r:id="rId50">
        <w:r>
          <w:rPr>
            <w:rStyle w:val="InternetLink"/>
            <w:rFonts w:ascii="Times New Roman" w:hAnsi="Times New Roman"/>
          </w:rPr>
          <w:t>2018</w:t>
        </w:r>
      </w:hyperlink>
      <w:r>
        <w:rPr>
          <w:rFonts w:ascii="Times New Roman" w:hAnsi="Times New Roman"/>
        </w:rPr>
        <w:t xml:space="preserve">). </w:t>
      </w:r>
    </w:p>
    <w:p>
      <w:pPr>
        <w:pStyle w:val="Heading4"/>
        <w:spacing w:lineRule="auto" w:line="360"/>
        <w:rPr>
          <w:rFonts w:ascii="Times New Roman" w:hAnsi="Times New Roman"/>
        </w:rPr>
      </w:pPr>
      <w:bookmarkStart w:id="743" w:name="x1-14000"/>
      <w:bookmarkEnd w:id="743"/>
      <w:r>
        <w:rPr>
          <w:rFonts w:ascii="Times New Roman" w:hAnsi="Times New Roman"/>
        </w:rPr>
        <w:t>Identification of repeat content</w:t>
      </w:r>
    </w:p>
    <w:p>
      <w:pPr>
        <w:pStyle w:val="TextBodynoindent"/>
        <w:spacing w:lineRule="auto" w:line="360"/>
        <w:rPr/>
      </w:pPr>
      <w:bookmarkStart w:id="744" w:name="Q1-1-34"/>
      <w:bookmarkEnd w:id="744"/>
      <w:r>
        <w:rPr>
          <w:rFonts w:ascii="Times New Roman" w:hAnsi="Times New Roman"/>
        </w:rPr>
        <w:t xml:space="preserve">Overrepresentation of motifs of lengths </w:t>
      </w:r>
      <w:r>
        <w:rPr>
          <w:rFonts w:ascii="Times New Roman" w:hAnsi="Times New Roman"/>
          <w:i/>
        </w:rPr>
        <w:t xml:space="preserve">k </w:t>
      </w:r>
      <w:r>
        <w:rPr>
          <w:rFonts w:ascii="Times New Roman" w:hAnsi="Times New Roman"/>
          <w:sz w:val="20"/>
        </w:rPr>
        <w:t>⊂</w:t>
      </w:r>
      <w:r>
        <w:rPr>
          <w:rFonts w:ascii="Times New Roman" w:hAnsi="Times New Roman"/>
        </w:rPr>
        <w:t xml:space="preserve"> [4</w:t>
      </w:r>
      <w:r>
        <w:rPr>
          <w:rFonts w:ascii="Times New Roman" w:hAnsi="Times New Roman"/>
          <w:i/>
        </w:rPr>
        <w:t>..</w:t>
      </w:r>
      <w:r>
        <w:rPr>
          <w:rFonts w:ascii="Times New Roman" w:hAnsi="Times New Roman"/>
        </w:rPr>
        <w:t xml:space="preserve">16] was tested within the candidate telomeric regions of PacBio CCS reads, as well as in the candidate reads from independently generated Illumina and 10X Chromium datasets. To target motifs in repeat contexts, doubled sequences (for example, </w:t>
      </w:r>
      <w:r>
        <w:rPr>
          <w:rFonts w:ascii="Times New Roman" w:hAnsi="Times New Roman"/>
          <w:i/>
        </w:rPr>
        <w:t>k</w:t>
      </w:r>
      <w:r>
        <w:rPr>
          <w:rFonts w:ascii="Times New Roman" w:hAnsi="Times New Roman"/>
        </w:rPr>
        <w:t xml:space="preserve">-mer ACGTACGT for motif ACGT) were counted with </w:t>
      </w:r>
      <w:r>
        <w:rPr>
          <w:rFonts w:ascii="Times New Roman" w:hAnsi="Times New Roman"/>
          <w:i/>
        </w:rPr>
        <w:t xml:space="preserve">jellyfish </w:t>
      </w:r>
      <w:r>
        <w:rPr>
          <w:rFonts w:ascii="Times New Roman" w:hAnsi="Times New Roman"/>
        </w:rPr>
        <w:t xml:space="preserve">(Marçais and Kingsford, </w:t>
      </w:r>
      <w:hyperlink r:id="rId51">
        <w:r>
          <w:rPr>
            <w:rStyle w:val="InternetLink"/>
            <w:rFonts w:ascii="Times New Roman" w:hAnsi="Times New Roman"/>
          </w:rPr>
          <w:t>2011</w:t>
        </w:r>
      </w:hyperlink>
      <w:r>
        <w:rPr>
          <w:rFonts w:ascii="Times New Roman" w:hAnsi="Times New Roman"/>
        </w:rPr>
        <w:t xml:space="preserve">), and counts of </w:t>
      </w:r>
      <w:r>
        <w:rPr>
          <w:rFonts w:ascii="Times New Roman" w:hAnsi="Times New Roman"/>
          <w:i/>
        </w:rPr>
        <w:t>k</w:t>
      </w:r>
      <w:r>
        <w:rPr>
          <w:rFonts w:ascii="Times New Roman" w:hAnsi="Times New Roman"/>
        </w:rPr>
        <w:t xml:space="preserve">-mers synonymous with respect to circular shifts (for example, ACGTACGT and CGTACGTA) were summed together. For each such </w:t>
      </w:r>
      <w:r>
        <w:rPr>
          <w:rFonts w:ascii="Times New Roman" w:hAnsi="Times New Roman"/>
          <w:i/>
        </w:rPr>
        <w:t>k</w:t>
      </w:r>
      <w:r>
        <w:rPr>
          <w:rFonts w:ascii="Times New Roman" w:hAnsi="Times New Roman"/>
        </w:rPr>
        <w:t xml:space="preserve">-mer, Fisher’s exact test was performed to determine whether its count is significant on the background of counts of other </w:t>
      </w:r>
      <w:r>
        <w:rPr>
          <w:rFonts w:ascii="Times New Roman" w:hAnsi="Times New Roman"/>
          <w:i/>
        </w:rPr>
        <w:t>k</w:t>
      </w:r>
      <w:r>
        <w:rPr>
          <w:rFonts w:ascii="Times New Roman" w:hAnsi="Times New Roman"/>
        </w:rPr>
        <w:t xml:space="preserve">-mers of the same length. Briefly, we considered </w:t>
      </w:r>
      <w:r>
        <w:rPr>
          <w:rFonts w:ascii="Times New Roman" w:hAnsi="Times New Roman"/>
          <w:i/>
        </w:rPr>
        <w:t>k</w:t>
      </w:r>
      <w:r>
        <w:rPr>
          <w:rFonts w:ascii="Times New Roman" w:hAnsi="Times New Roman"/>
        </w:rPr>
        <w:t>-mers with counts higher than 1.5 interquartile range above the third quartile of the distribution as potentially classifiable, and a 2</w:t>
      </w:r>
      <w:bookmarkStart w:id="745" w:name="__DdeLink__4730_2307213473"/>
      <w:r>
        <w:rPr>
          <w:rFonts w:ascii="Times New Roman" w:hAnsi="Times New Roman"/>
        </w:rPr>
        <w:t>×</w:t>
      </w:r>
      <w:bookmarkEnd w:id="745"/>
      <w:r>
        <w:rPr>
          <w:rFonts w:ascii="Times New Roman" w:hAnsi="Times New Roman"/>
        </w:rPr>
        <w:t xml:space="preserve">2 contingency matrix </w:t>
      </w:r>
      <w:r>
        <w:rPr>
          <w:rFonts w:ascii="Times New Roman" w:hAnsi="Times New Roman"/>
          <w:i/>
        </w:rPr>
        <w:t xml:space="preserve">C </w:t>
      </w:r>
      <w:r>
        <w:rPr>
          <w:rFonts w:ascii="Times New Roman" w:hAnsi="Times New Roman"/>
        </w:rPr>
        <w:t xml:space="preserve">for the test was constructed as follows: row 0 contained counts of potentially classifiable </w:t>
      </w:r>
      <w:r>
        <w:rPr>
          <w:rFonts w:ascii="Times New Roman" w:hAnsi="Times New Roman"/>
          <w:i/>
        </w:rPr>
        <w:t>k</w:t>
      </w:r>
      <w:r>
        <w:rPr>
          <w:rFonts w:ascii="Times New Roman" w:hAnsi="Times New Roman"/>
        </w:rPr>
        <w:t xml:space="preserve">-mers, row 1 contained counts of remaining (non-classifiable) </w:t>
      </w:r>
      <w:r>
        <w:rPr>
          <w:rFonts w:ascii="Times New Roman" w:hAnsi="Times New Roman"/>
          <w:i/>
        </w:rPr>
        <w:t>k</w:t>
      </w:r>
      <w:r>
        <w:rPr>
          <w:rFonts w:ascii="Times New Roman" w:hAnsi="Times New Roman"/>
        </w:rPr>
        <w:t xml:space="preserve">-mers, columns 0 and 1 contained counts of single and remaining (background) </w:t>
      </w:r>
      <w:r>
        <w:rPr>
          <w:rFonts w:ascii="Times New Roman" w:hAnsi="Times New Roman"/>
          <w:i/>
        </w:rPr>
        <w:t>k</w:t>
      </w:r>
      <w:r>
        <w:rPr>
          <w:rFonts w:ascii="Times New Roman" w:hAnsi="Times New Roman"/>
        </w:rPr>
        <w:t xml:space="preserve">-mers, respectively, i.e.: </w:t>
      </w:r>
      <w:r>
        <w:rPr>
          <w:rFonts w:ascii="Times New Roman" w:hAnsi="Times New Roman"/>
          <w:i/>
          <w:iCs/>
        </w:rPr>
        <w:t>C</w:t>
      </w:r>
      <w:r>
        <w:rPr>
          <w:rFonts w:ascii="Times New Roman" w:hAnsi="Times New Roman"/>
          <w:i/>
          <w:iCs/>
          <w:position w:val="-3"/>
          <w:sz w:val="19"/>
        </w:rPr>
        <w:t>0,0</w:t>
      </w:r>
      <w:r>
        <w:rPr>
          <w:rFonts w:ascii="Times New Roman" w:hAnsi="Times New Roman"/>
          <w:i/>
          <w:iCs/>
        </w:rPr>
        <w:t xml:space="preserve"> = count of target k-mer, C</w:t>
      </w:r>
      <w:r>
        <w:rPr>
          <w:rFonts w:ascii="Times New Roman" w:hAnsi="Times New Roman"/>
          <w:i/>
          <w:iCs/>
          <w:position w:val="-3"/>
          <w:sz w:val="19"/>
        </w:rPr>
        <w:t>0,1</w:t>
      </w:r>
      <w:r>
        <w:rPr>
          <w:rFonts w:ascii="Times New Roman" w:hAnsi="Times New Roman"/>
          <w:i/>
          <w:iCs/>
        </w:rPr>
        <w:t xml:space="preserve"> = sum of counts of other potentially classifiable k-mers, C</w:t>
      </w:r>
      <w:r>
        <w:rPr>
          <w:rFonts w:ascii="Times New Roman" w:hAnsi="Times New Roman"/>
          <w:i/>
          <w:iCs/>
          <w:position w:val="-3"/>
          <w:sz w:val="19"/>
        </w:rPr>
        <w:t>1,0</w:t>
      </w:r>
      <w:r>
        <w:rPr>
          <w:rFonts w:ascii="Times New Roman" w:hAnsi="Times New Roman"/>
          <w:i/>
          <w:iCs/>
        </w:rPr>
        <w:t xml:space="preserve"> = median count of k-mer, C</w:t>
      </w:r>
      <w:r>
        <w:rPr>
          <w:rFonts w:ascii="Times New Roman" w:hAnsi="Times New Roman"/>
          <w:i/>
          <w:iCs/>
          <w:position w:val="-3"/>
          <w:sz w:val="19"/>
        </w:rPr>
        <w:t>1,1</w:t>
      </w:r>
      <w:r>
        <w:rPr>
          <w:rFonts w:ascii="Times New Roman" w:hAnsi="Times New Roman"/>
          <w:i/>
          <w:iCs/>
        </w:rPr>
        <w:t xml:space="preserve"> = sum of counts of other non-classifiable k-mers</w:t>
      </w:r>
      <w:r>
        <w:rPr>
          <w:rFonts w:ascii="Times New Roman" w:hAnsi="Times New Roman"/>
        </w:rPr>
        <w:t xml:space="preserve">. The resultant </w:t>
      </w:r>
      <w:r>
        <w:rPr>
          <w:rFonts w:ascii="Times New Roman" w:hAnsi="Times New Roman"/>
          <w:i/>
        </w:rPr>
        <w:t>p</w:t>
      </w:r>
      <w:r>
        <w:rPr>
          <w:rFonts w:ascii="Times New Roman" w:hAnsi="Times New Roman"/>
        </w:rPr>
        <w:t xml:space="preserve">-values for each motif among the samples were combined using the Mudholkar-George method (George and Mudholkar, </w:t>
      </w:r>
      <w:hyperlink r:id="rId52">
        <w:r>
          <w:rPr>
            <w:rStyle w:val="InternetLink"/>
            <w:rFonts w:ascii="Times New Roman" w:hAnsi="Times New Roman"/>
          </w:rPr>
          <w:t>1983</w:t>
        </w:r>
      </w:hyperlink>
      <w:r>
        <w:rPr>
          <w:rFonts w:ascii="Times New Roman" w:hAnsi="Times New Roman"/>
        </w:rPr>
        <w:t xml:space="preserve">) within each technology (PacBio CCS, Illumina, 10X Genomics), and the Bonferroni multiple testing correction was applied. Motifs in the long-read datasets for which </w:t>
      </w:r>
      <w:r>
        <w:rPr>
          <w:rFonts w:ascii="Times New Roman" w:hAnsi="Times New Roman"/>
          <w:i/>
        </w:rPr>
        <w:t>k</w:t>
      </w:r>
      <w:r>
        <w:rPr>
          <w:rFonts w:ascii="Times New Roman" w:hAnsi="Times New Roman"/>
        </w:rPr>
        <w:t xml:space="preserve">-mers yielded </w:t>
      </w:r>
      <w:r>
        <w:rPr>
          <w:rFonts w:ascii="Times New Roman" w:hAnsi="Times New Roman"/>
          <w:i/>
        </w:rPr>
        <w:t>p</w:t>
      </w:r>
      <w:r>
        <w:rPr>
          <w:rFonts w:ascii="Times New Roman" w:hAnsi="Times New Roman"/>
        </w:rPr>
        <w:t>-values below the cutoff of 0.05 were reported. As even doubled sequences (such as ACGTACGT for motif ACGT) can partially overlap at the boundaries of repeat contexts, we quantified their presence in the telomeric reads in two distinct ways. Consider a sequence such as TTAGGG(</w:t>
      </w:r>
      <w:r>
        <w:rPr>
          <w:rFonts w:ascii="Times New Roman" w:hAnsi="Times New Roman"/>
          <w:u w:val="single"/>
        </w:rPr>
        <w:t>TTAGTTAG</w:t>
      </w:r>
      <w:r>
        <w:rPr>
          <w:rFonts w:ascii="Times New Roman" w:hAnsi="Times New Roman"/>
        </w:rPr>
        <w:t>)GGTTA: the inner (TTAG)×2 repeat can be explained by the repeats of the canonical motif extending into it from either side; the middle part of a similar sequence with a bigger number of the repeats of the 4-mer, TTAGGG</w:t>
      </w:r>
      <w:r>
        <w:rPr>
          <w:rFonts w:ascii="Times New Roman" w:hAnsi="Times New Roman"/>
          <w:u w:val="single"/>
        </w:rPr>
        <w:t>TTAG(TTAGTTAG)TTAG</w:t>
      </w:r>
      <w:r>
        <w:rPr>
          <w:rFonts w:ascii="Times New Roman" w:hAnsi="Times New Roman"/>
        </w:rPr>
        <w:t xml:space="preserve">GGTTA, can only be explained by the repeats of said 4-mer. On the one hand, the maximum fraction of the sequence that can be explained by any one motif is a useful metric, and it was calculated and reported. On the other hand, the fraction of the </w:t>
      </w:r>
      <w:r>
        <w:rPr>
          <w:rFonts w:ascii="Times New Roman" w:hAnsi="Times New Roman"/>
          <w:i/>
        </w:rPr>
        <w:t>k</w:t>
      </w:r>
      <w:r>
        <w:rPr>
          <w:rFonts w:ascii="Times New Roman" w:hAnsi="Times New Roman"/>
        </w:rPr>
        <w:t xml:space="preserve">-mers attributable to a specific motif – and not to any others – elucidates the extent of deviation from the background repeat context, and identifies motifs that most affect the sequence structure; it was calculated as well and reported as each motif’s score. Additionally, motifs that were significantly enriched in the datasets produced by all three technologies (PacBio, Illumina, 10X), with respect to reverse-complemented equivalence, were reported. </w:t>
      </w:r>
    </w:p>
    <w:p>
      <w:pPr>
        <w:pStyle w:val="Heading4"/>
        <w:spacing w:lineRule="auto" w:line="360"/>
        <w:rPr>
          <w:rFonts w:ascii="Times New Roman" w:hAnsi="Times New Roman"/>
        </w:rPr>
      </w:pPr>
      <w:bookmarkStart w:id="746" w:name="x1-15000"/>
      <w:bookmarkEnd w:id="746"/>
      <w:r>
        <w:rPr>
          <w:rFonts w:ascii="Times New Roman" w:hAnsi="Times New Roman"/>
        </w:rPr>
        <w:t>Evaluation of sequence concordance in telomeric long reads</w:t>
      </w:r>
    </w:p>
    <w:p>
      <w:pPr>
        <w:pStyle w:val="TextBodynoindent"/>
        <w:spacing w:lineRule="auto" w:line="360"/>
        <w:rPr/>
      </w:pPr>
      <w:bookmarkStart w:id="747" w:name="Q1-1-36"/>
      <w:bookmarkEnd w:id="747"/>
      <w:r>
        <w:rPr>
          <w:rFonts w:ascii="Times New Roman" w:hAnsi="Times New Roman"/>
        </w:rPr>
        <w:t xml:space="preserve">As telomeric reads contain long low-complexity regions and present an alignment challenge, we evaluated concordance of their sequences without realignment of their portions that extended past the reference sequence. To that end, for all reads mapping to the same chromosomal arm, we calculated densities of each identified motif in a rolling window starting from the innermost mapped position of each entire read. To evaluate whether the reads on the same arm agree on the positions of different motifs, for each read, we calculated motif densities in 10 bp windows with 10 bp smoothing to buffer insertions and deletions. For each window in each read, the motif with the highest density was selected to represent that window. Then, normalized Shannon entropy among all reads was calculated in each window as </w:t>
      </w:r>
      <w:r>
        <w:rPr>
          <w:rFonts w:ascii="Times New Roman" w:hAnsi="Times New Roman"/>
          <w:i/>
        </w:rPr>
        <w:t xml:space="preserve">S </w:t>
      </w:r>
      <w:r>
        <w:rPr>
          <w:rFonts w:ascii="Times New Roman" w:hAnsi="Times New Roman"/>
        </w:rPr>
        <w:t xml:space="preserve">= </w:t>
      </w:r>
      <w:r>
        <w:rPr/>
        <w:drawing>
          <wp:inline distT="0" distB="0" distL="0" distR="0">
            <wp:extent cx="704215" cy="276225"/>
            <wp:effectExtent l="0" t="0" r="0" b="0"/>
            <wp:docPr id="6"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4" descr=""/>
                    <pic:cNvPicPr>
                      <a:picLocks noChangeAspect="1" noChangeArrowheads="1"/>
                    </pic:cNvPicPr>
                  </pic:nvPicPr>
                  <pic:blipFill>
                    <a:blip r:embed="rId53"/>
                    <a:stretch>
                      <a:fillRect/>
                    </a:stretch>
                  </pic:blipFill>
                  <pic:spPr bwMode="auto">
                    <a:xfrm>
                      <a:off x="0" y="0"/>
                      <a:ext cx="704215" cy="276225"/>
                    </a:xfrm>
                    <a:prstGeom prst="rect">
                      <a:avLst/>
                    </a:prstGeom>
                  </pic:spPr>
                </pic:pic>
              </a:graphicData>
            </a:graphic>
          </wp:inline>
        </w:drawing>
      </w:r>
      <w:r>
        <w:rPr>
          <w:rFonts w:ascii="Times New Roman" w:hAnsi="Times New Roman"/>
        </w:rPr>
        <w:t xml:space="preserve">, where </w:t>
      </w:r>
      <w:r>
        <w:rPr>
          <w:rFonts w:ascii="Times New Roman" w:hAnsi="Times New Roman"/>
          <w:i/>
        </w:rPr>
        <w:t>p</w:t>
      </w:r>
      <w:r>
        <w:rPr>
          <w:rFonts w:ascii="Times New Roman" w:hAnsi="Times New Roman"/>
          <w:i/>
          <w:position w:val="-3"/>
          <w:sz w:val="19"/>
        </w:rPr>
        <w:t>i</w:t>
      </w:r>
      <w:r>
        <w:rPr>
          <w:rFonts w:ascii="Times New Roman" w:hAnsi="Times New Roman"/>
        </w:rPr>
        <w:t xml:space="preserve"> is the frequency of each motif in the window and </w:t>
      </w:r>
      <w:r>
        <w:rPr>
          <w:rFonts w:ascii="Times New Roman" w:hAnsi="Times New Roman"/>
          <w:i/>
        </w:rPr>
        <w:t xml:space="preserve">N </w:t>
      </w:r>
      <w:r>
        <w:rPr>
          <w:rFonts w:ascii="Times New Roman" w:hAnsi="Times New Roman"/>
        </w:rPr>
        <w:t xml:space="preserve">is the number of motifs (Minosse et al., </w:t>
      </w:r>
      <w:hyperlink r:id="rId54">
        <w:bookmarkStart w:id="748" w:name="page.29"/>
        <w:bookmarkEnd w:id="748"/>
        <w:r>
          <w:rPr>
            <w:rStyle w:val="InternetLink"/>
            <w:rFonts w:ascii="Times New Roman" w:hAnsi="Times New Roman"/>
          </w:rPr>
          <w:t>2006</w:t>
        </w:r>
      </w:hyperlink>
      <w:r>
        <w:rPr>
          <w:rFonts w:ascii="Times New Roman" w:hAnsi="Times New Roman"/>
        </w:rPr>
        <w:t>). The value of normalized entropy was a metric bounded by [0</w:t>
      </w:r>
      <w:r>
        <w:rPr>
          <w:rFonts w:ascii="Times New Roman" w:hAnsi="Times New Roman"/>
          <w:i/>
        </w:rPr>
        <w:t>,</w:t>
      </w:r>
      <w:r>
        <w:rPr>
          <w:rFonts w:ascii="Times New Roman" w:hAnsi="Times New Roman"/>
        </w:rPr>
        <w:t xml:space="preserve">1], with 0 describing perfect agreement and 1 describing maximum randomness. As coverage of windows drops off towards the distal end of the alignment, lower covered windows have less chance to produce entropy; we calculated percentiles of entropy as weighted by coverage minus one (thus prioritizing higher covered windows, and removing windows with the coverage of one and no entropy from the calculation). For motif visualization, we performed 1000 rounds of bootstrap of the calculated density values in the 10 bp rolling windows, and selected the lower and the upper bounds of the 95% confidence interval of bootstrap. Of note, several chromosome arms had the </w:t>
      </w:r>
      <w:r>
        <w:rPr>
          <w:rFonts w:ascii="Times New Roman" w:hAnsi="Times New Roman"/>
          <w:i/>
        </w:rPr>
        <w:t xml:space="preserve">tract_anchor </w:t>
      </w:r>
      <w:r>
        <w:rPr>
          <w:rFonts w:ascii="Times New Roman" w:hAnsi="Times New Roman"/>
        </w:rPr>
        <w:t xml:space="preserve">position further away from the end of the contig than others (∼79–586 Kbp into the chromosome sequence), and the reads mapping to these arms did not contain these motifs, suggesting that either their subtelomeric annotations were incorrect or large insertions or duplications were present in the reference genome; in light of this, reads mapping to the </w:t>
      </w:r>
      <w:r>
        <w:rPr>
          <w:rFonts w:ascii="Times New Roman" w:hAnsi="Times New Roman"/>
          <w:i/>
        </w:rPr>
        <w:t xml:space="preserve">p </w:t>
      </w:r>
      <w:r>
        <w:rPr>
          <w:rFonts w:ascii="Times New Roman" w:hAnsi="Times New Roman"/>
        </w:rPr>
        <w:t xml:space="preserve">arm of chr1, the </w:t>
      </w:r>
      <w:r>
        <w:rPr>
          <w:rFonts w:ascii="Times New Roman" w:hAnsi="Times New Roman"/>
          <w:i/>
        </w:rPr>
        <w:t xml:space="preserve">q </w:t>
      </w:r>
      <w:r>
        <w:rPr>
          <w:rFonts w:ascii="Times New Roman" w:hAnsi="Times New Roman"/>
        </w:rPr>
        <w:t xml:space="preserve">arm of chr4, and both arms of chr20 were removed from the study, and the analysis was repeated. </w:t>
      </w:r>
    </w:p>
    <w:p>
      <w:pPr>
        <w:pStyle w:val="Heading4"/>
        <w:spacing w:lineRule="auto" w:line="360"/>
        <w:rPr>
          <w:rFonts w:ascii="Times New Roman" w:hAnsi="Times New Roman"/>
        </w:rPr>
      </w:pPr>
      <w:bookmarkStart w:id="749" w:name="x1-16000"/>
      <w:bookmarkEnd w:id="749"/>
      <w:r>
        <w:rPr>
          <w:rFonts w:ascii="Times New Roman" w:hAnsi="Times New Roman"/>
        </w:rPr>
        <w:t>Identification of telomeric haplotypic variation</w:t>
      </w:r>
    </w:p>
    <w:p>
      <w:pPr>
        <w:pStyle w:val="TextBodynoindent"/>
        <w:spacing w:lineRule="auto" w:line="360"/>
        <w:rPr/>
      </w:pPr>
      <w:bookmarkStart w:id="750" w:name="Q1-1-38"/>
      <w:bookmarkEnd w:id="750"/>
      <w:r>
        <w:rPr>
          <w:rFonts w:ascii="Times New Roman" w:hAnsi="Times New Roman"/>
        </w:rPr>
        <w:t xml:space="preserve">Within groups of reads mapping to each </w:t>
      </w:r>
      <w:r>
        <w:rPr>
          <w:rFonts w:ascii="Times New Roman" w:hAnsi="Times New Roman"/>
          <w:i/>
        </w:rPr>
        <w:t xml:space="preserve">q </w:t>
      </w:r>
      <w:r>
        <w:rPr>
          <w:rFonts w:ascii="Times New Roman" w:hAnsi="Times New Roman"/>
        </w:rPr>
        <w:t xml:space="preserve">arm, all relative pairwise Levenshtein distances were calculated. In short, Levenshtein distance is a string metric defined as the edit distance between two strings (sequences), equal to the minimum number of single-character insertions, deletions, and substitutions required to make these sequences identical (Levenshtein, </w:t>
      </w:r>
      <w:hyperlink r:id="rId55">
        <w:bookmarkStart w:id="751" w:name="page.30"/>
        <w:bookmarkEnd w:id="751"/>
        <w:r>
          <w:rPr>
            <w:rStyle w:val="InternetLink"/>
            <w:rFonts w:ascii="Times New Roman" w:hAnsi="Times New Roman"/>
          </w:rPr>
          <w:t>1966</w:t>
        </w:r>
      </w:hyperlink>
      <w:r>
        <w:rPr>
          <w:rFonts w:ascii="Times New Roman" w:hAnsi="Times New Roman"/>
        </w:rPr>
        <w:t xml:space="preserve">). For each pair of reads, this metric was calculated and represented absolute edit distance; the relative distance was then computed as the absolute distance divided by the length of the overlap, to normalize for the variation of such lengths. Pairwise relative distances were then clustered using Ward’s method via the Euclidean metric, resulting in hierarchical structure describing the extents of similarity among reads. To quantify how accurately hierarchical clustering described this similarity, cophenetic distances (Sokal and Rohlf, </w:t>
      </w:r>
      <w:hyperlink r:id="rId56">
        <w:r>
          <w:rPr>
            <w:rStyle w:val="InternetLink"/>
            <w:rFonts w:ascii="Times New Roman" w:hAnsi="Times New Roman"/>
          </w:rPr>
          <w:t>1962</w:t>
        </w:r>
      </w:hyperlink>
      <w:r>
        <w:rPr>
          <w:rFonts w:ascii="Times New Roman" w:hAnsi="Times New Roman"/>
        </w:rPr>
        <w:t xml:space="preserve">) between the hierarchies (dendrograms) and the distance matrices was calculated, and their Pearson correlation coefficients and Bonferroni-corrected </w:t>
      </w:r>
      <w:r>
        <w:rPr>
          <w:rFonts w:ascii="Times New Roman" w:hAnsi="Times New Roman"/>
          <w:i/>
        </w:rPr>
        <w:t>p</w:t>
      </w:r>
      <w:r>
        <w:rPr>
          <w:rFonts w:ascii="Times New Roman" w:hAnsi="Times New Roman"/>
        </w:rPr>
        <w:t xml:space="preserve">-values were reported. </w:t>
        <w:br/>
        <w:br/>
        <w:t xml:space="preserve">We then traversed the distance matrices, and for each read, tracked the closest reads by category: closest reads from the same subject, from the same trio (population), and from the outgroup (other populations). For the Ashkenazim and the Chinese trios, we also tracked the closest reads between the parents and between each parent and the child. Thus, for each read, we determined whether it locally clustered within its own category (for example, with other reads of the same subject, or with other reads from the same population) or in a different one (for example, with other reads of a different population), and the value of the distances that drove either clustering. Performing the Wilcoxon signed-rank test on these values between either categories provided us with </w:t>
      </w:r>
      <w:r>
        <w:rPr>
          <w:rFonts w:ascii="Times New Roman" w:hAnsi="Times New Roman"/>
          <w:i/>
        </w:rPr>
        <w:t>p</w:t>
      </w:r>
      <w:r>
        <w:rPr>
          <w:rFonts w:ascii="Times New Roman" w:hAnsi="Times New Roman"/>
        </w:rPr>
        <w:t xml:space="preserve">-values that, after a Bonferroni correction, described whether reads tended to cluster in their own category or in a different one. Additionally, we also identified the minority of reads that did not follow the overall trend, and quantified the extent to which they did so (such as the reads that contributed to interpopulation similarity). </w:t>
      </w:r>
    </w:p>
    <w:p>
      <w:pPr>
        <w:pStyle w:val="Heading3"/>
        <w:spacing w:lineRule="auto" w:line="360"/>
        <w:rPr>
          <w:rFonts w:ascii="Times New Roman" w:hAnsi="Times New Roman"/>
        </w:rPr>
      </w:pPr>
      <w:bookmarkStart w:id="752" w:name="x1-17000"/>
      <w:bookmarkEnd w:id="752"/>
      <w:r>
        <w:rPr>
          <w:rFonts w:ascii="Times New Roman" w:hAnsi="Times New Roman"/>
        </w:rPr>
        <w:t>Data access</w:t>
      </w:r>
    </w:p>
    <w:p>
      <w:pPr>
        <w:pStyle w:val="TextBodynoindent"/>
        <w:spacing w:lineRule="auto" w:line="360"/>
        <w:rPr/>
      </w:pPr>
      <w:bookmarkStart w:id="753" w:name="Q1-1-40"/>
      <w:bookmarkEnd w:id="753"/>
      <w:r>
        <w:rPr>
          <w:rFonts w:ascii="Times New Roman" w:hAnsi="Times New Roman"/>
        </w:rPr>
        <w:t xml:space="preserve">Healthy donor DNA came from a previous study (the NASA Twins Study, Garrett-Bakelman et al., </w:t>
      </w:r>
      <w:hyperlink r:id="rId57">
        <w:r>
          <w:rPr>
            <w:rStyle w:val="InternetLink"/>
            <w:rFonts w:ascii="Times New Roman" w:hAnsi="Times New Roman"/>
          </w:rPr>
          <w:t>2019</w:t>
        </w:r>
      </w:hyperlink>
      <w:r>
        <w:rPr>
          <w:rStyle w:val="InternetLink"/>
          <w:rFonts w:ascii="Times New Roman" w:hAnsi="Times New Roman"/>
        </w:rPr>
        <w:t xml:space="preserve">). </w:t>
      </w:r>
      <w:r>
        <w:rPr>
          <w:rFonts w:ascii="Times New Roman" w:hAnsi="Times New Roman"/>
        </w:rPr>
        <w:t>The NASA Life Sciences Data Archive (LSDA) is the repository for all human and animal research data, including the whole genome Illumina and 10X Chromium sequencing datasets from subjects aboard the ISS that were used in this study. These datasets are protected by the terms of the Weill Cornell Medicine Internal Review Board (IRB) and can be made available to be shared upon request. LSDA has a public facing portal where data requests can be initiated (</w:t>
      </w:r>
      <w:hyperlink r:id="rId58">
        <w:r>
          <w:rPr>
            <w:rStyle w:val="InternetLink"/>
            <w:rFonts w:ascii="Times New Roman" w:hAnsi="Times New Roman"/>
          </w:rPr>
          <w:t>lsda.jsc.nasa.gov/Request/dataRequestFAQ</w:t>
        </w:r>
      </w:hyperlink>
      <w:r>
        <w:rPr>
          <w:rFonts w:ascii="Times New Roman" w:hAnsi="Times New Roman"/>
        </w:rPr>
        <w:t xml:space="preserve">); the LSDA team provides the appropriate processes, tools, and secure infrastructure for archival of experimental data and dissemination while complying with applicable rules, regulations, policies, and procedures governing the management and archival of sensitive data and information. The LSDA team enables data and information dissemination to the public or to authorized personnel either by providing public access to information or via an approved request process for information and data from the LSDA in accordance with NASA Human Research Program and JSC Institutional Review Board direction. </w:t>
        <w:br/>
        <w:br/>
        <w:t xml:space="preserve">The software for identification of telomeric reads, </w:t>
      </w:r>
      <w:r>
        <w:rPr>
          <w:rFonts w:ascii="Times New Roman" w:hAnsi="Times New Roman"/>
          <w:i/>
        </w:rPr>
        <w:t xml:space="preserve">de novo </w:t>
      </w:r>
      <w:r>
        <w:rPr>
          <w:rFonts w:ascii="Times New Roman" w:hAnsi="Times New Roman"/>
        </w:rPr>
        <w:t xml:space="preserve">discovery of repeat motifs, haplotype inference and motif density visualization was implemented in Python and is freely available at </w:t>
      </w:r>
      <w:hyperlink r:id="rId59">
        <w:r>
          <w:rPr>
            <w:rStyle w:val="InternetLink"/>
            <w:rFonts w:ascii="Times New Roman" w:hAnsi="Times New Roman"/>
          </w:rPr>
          <w:t>github.com/lankycyril/edgecase</w:t>
        </w:r>
      </w:hyperlink>
      <w:r>
        <w:rPr>
          <w:rFonts w:ascii="Times New Roman" w:hAnsi="Times New Roman"/>
        </w:rPr>
        <w:t xml:space="preserve">. </w:t>
      </w:r>
    </w:p>
    <w:p>
      <w:pPr>
        <w:pStyle w:val="Heading3"/>
        <w:spacing w:lineRule="auto" w:line="360"/>
        <w:rPr>
          <w:rFonts w:ascii="Times New Roman" w:hAnsi="Times New Roman"/>
        </w:rPr>
      </w:pPr>
      <w:bookmarkStart w:id="754" w:name="x1-18000"/>
      <w:bookmarkEnd w:id="754"/>
      <w:r>
        <w:rPr>
          <w:rFonts w:ascii="Times New Roman" w:hAnsi="Times New Roman"/>
        </w:rPr>
        <w:t>Acknowledgements</w:t>
      </w:r>
    </w:p>
    <w:p>
      <w:pPr>
        <w:pStyle w:val="TextBodynoindent"/>
        <w:spacing w:lineRule="auto" w:line="360"/>
        <w:rPr>
          <w:rFonts w:ascii="Times New Roman" w:hAnsi="Times New Roman"/>
        </w:rPr>
      </w:pPr>
      <w:bookmarkStart w:id="755" w:name="Q1-1-42"/>
      <w:bookmarkEnd w:id="755"/>
      <w:r>
        <w:rPr>
          <w:rFonts w:ascii="Times New Roman" w:hAnsi="Times New Roman"/>
        </w:rPr>
        <w:t xml:space="preserve">We would like to thank the Epigenomics Core Facility at Weill Cornell Medicine, the Scientific Computing Unit (SCU), XSEDE Supercomputing Resources, as well as the STARR grants I9-A9-071, I13-0052, The Vallee Foundation, The WorldQuant Foundation, The Pershing Square Sohn Cancer Research Alliance, NASA (NNX14AH51G, NNX14AB02G, NNX17AB26G), The National Institutes of Health (R01MH117406, R01NS076465, R01CA249054, R01AI151059, P01HD067244, P01CA214274), TRISH (NNX16AO69A:0107, NNX16AO69A:0061), the LLS (9238-16, Mak, MCL-982, Chen-Kiang), and the NSF (1840275). </w:t>
      </w:r>
    </w:p>
    <w:p>
      <w:pPr>
        <w:pStyle w:val="Heading3"/>
        <w:spacing w:lineRule="auto" w:line="360"/>
        <w:rPr>
          <w:rFonts w:ascii="Times New Roman" w:hAnsi="Times New Roman"/>
        </w:rPr>
      </w:pPr>
      <w:bookmarkStart w:id="756" w:name="x1-19000"/>
      <w:bookmarkEnd w:id="756"/>
      <w:r>
        <w:rPr>
          <w:rFonts w:ascii="Times New Roman" w:hAnsi="Times New Roman"/>
        </w:rPr>
        <w:t>Author contributions</w:t>
      </w:r>
    </w:p>
    <w:p>
      <w:pPr>
        <w:pStyle w:val="TextBodynoindent"/>
        <w:spacing w:lineRule="auto" w:line="360"/>
        <w:rPr>
          <w:rFonts w:ascii="Times New Roman" w:hAnsi="Times New Roman"/>
        </w:rPr>
      </w:pPr>
      <w:bookmarkStart w:id="757" w:name="Q1-1-44"/>
      <w:bookmarkEnd w:id="757"/>
      <w:r>
        <w:rPr>
          <w:rFonts w:ascii="Times New Roman" w:hAnsi="Times New Roman"/>
        </w:rPr>
        <w:t xml:space="preserve">S.M.B. and C.E.M. conceived the study. K.G., J.F., and C.E.M. developed the framework and analyzed the data. D.Bu., J.J.L., M.J.M., L.T., and K.A.G. participated in collection and processing of the ISS samples. D.Be., D.Bu., J.J.L, J.R., and C.M. analyzed the data. All authors edited the manuscript. </w:t>
      </w:r>
    </w:p>
    <w:p>
      <w:pPr>
        <w:pStyle w:val="Heading3"/>
        <w:spacing w:lineRule="auto" w:line="360"/>
        <w:rPr>
          <w:rFonts w:ascii="Times New Roman" w:hAnsi="Times New Roman"/>
        </w:rPr>
      </w:pPr>
      <w:bookmarkStart w:id="758" w:name="x1-20000"/>
      <w:bookmarkEnd w:id="758"/>
      <w:r>
        <w:rPr>
          <w:rFonts w:ascii="Times New Roman" w:hAnsi="Times New Roman"/>
        </w:rPr>
        <w:t>Competing interests</w:t>
      </w:r>
    </w:p>
    <w:p>
      <w:pPr>
        <w:pStyle w:val="TextBodynoindent"/>
        <w:spacing w:lineRule="auto" w:line="360"/>
        <w:rPr>
          <w:rFonts w:ascii="Times New Roman" w:hAnsi="Times New Roman"/>
        </w:rPr>
      </w:pPr>
      <w:bookmarkStart w:id="759" w:name="Q1-1-46"/>
      <w:bookmarkEnd w:id="759"/>
      <w:r>
        <w:rPr>
          <w:rFonts w:ascii="Times New Roman" w:hAnsi="Times New Roman"/>
        </w:rPr>
        <w:t xml:space="preserve">The authors declare no relevant conflict of interest, although C.E.M. is a Co-Founder of Onegevity. </w:t>
      </w:r>
    </w:p>
    <w:p>
      <w:pPr>
        <w:pStyle w:val="Heading3"/>
        <w:rPr>
          <w:rFonts w:ascii="Times New Roman" w:hAnsi="Times New Roman"/>
        </w:rPr>
      </w:pPr>
      <w:bookmarkStart w:id="760" w:name="x1-21000"/>
      <w:bookmarkEnd w:id="760"/>
      <w:r>
        <w:rPr>
          <w:rFonts w:ascii="Times New Roman" w:hAnsi="Times New Roman"/>
        </w:rPr>
        <w:t>References</w:t>
      </w:r>
    </w:p>
    <w:p>
      <w:pPr>
        <w:pStyle w:val="TextBodynoindent"/>
        <w:rPr/>
      </w:pPr>
      <w:bookmarkStart w:id="761" w:name="X0-"/>
      <w:bookmarkStart w:id="762" w:name="page.33"/>
      <w:bookmarkStart w:id="763" w:name="bib-1"/>
      <w:bookmarkStart w:id="764" w:name="Q1-1-48"/>
      <w:bookmarkEnd w:id="761"/>
      <w:bookmarkEnd w:id="762"/>
      <w:bookmarkEnd w:id="763"/>
      <w:bookmarkEnd w:id="764"/>
      <w:r>
        <w:rPr>
          <w:rFonts w:ascii="Times New Roman" w:hAnsi="Times New Roman"/>
        </w:rPr>
        <w:t xml:space="preserve">Allshire, Robin C, Maureen Dempster, and Nicholas D. Hastie (1989). “Human telomeres contain at least three types of G–rich repeat distributed non-randomly”. In: </w:t>
      </w:r>
      <w:r>
        <w:rPr>
          <w:rFonts w:ascii="Times New Roman" w:hAnsi="Times New Roman"/>
          <w:i/>
        </w:rPr>
        <w:t>Nucleic</w:t>
      </w:r>
      <w:r>
        <w:rPr>
          <w:rFonts w:ascii="Times New Roman" w:hAnsi="Times New Roman"/>
        </w:rPr>
        <w:t xml:space="preserve"> </w:t>
      </w:r>
      <w:r>
        <w:rPr>
          <w:rFonts w:ascii="Times New Roman" w:hAnsi="Times New Roman"/>
          <w:i/>
        </w:rPr>
        <w:t>Acids</w:t>
      </w:r>
      <w:r>
        <w:rPr>
          <w:rFonts w:ascii="Times New Roman" w:hAnsi="Times New Roman"/>
        </w:rPr>
        <w:t xml:space="preserve"> </w:t>
      </w:r>
      <w:r>
        <w:rPr>
          <w:rFonts w:ascii="Times New Roman" w:hAnsi="Times New Roman"/>
          <w:i/>
        </w:rPr>
        <w:t>Research</w:t>
      </w:r>
      <w:r>
        <w:rPr>
          <w:rFonts w:ascii="Times New Roman" w:hAnsi="Times New Roman"/>
        </w:rPr>
        <w:t xml:space="preserve"> 17.12. </w:t>
      </w:r>
      <w:r>
        <w:rPr>
          <w:rFonts w:ascii="Times New Roman" w:hAnsi="Times New Roman"/>
          <w:smallCaps/>
        </w:rPr>
        <w:t>doi</w:t>
      </w:r>
      <w:r>
        <w:rPr>
          <w:rFonts w:ascii="Times New Roman" w:hAnsi="Times New Roman"/>
        </w:rPr>
        <w:t xml:space="preserve">: </w:t>
      </w:r>
      <w:hyperlink r:id="rId60">
        <w:r>
          <w:rPr>
            <w:rStyle w:val="InternetLink"/>
            <w:rFonts w:ascii="Times New Roman" w:hAnsi="Times New Roman"/>
          </w:rPr>
          <w:t>10.1093/nar/17.12.4611</w:t>
        </w:r>
      </w:hyperlink>
      <w:r>
        <w:rPr>
          <w:rFonts w:ascii="Times New Roman" w:hAnsi="Times New Roman"/>
        </w:rPr>
        <w:t xml:space="preserve">. </w:t>
      </w:r>
    </w:p>
    <w:p>
      <w:pPr>
        <w:pStyle w:val="TextBodynoindent"/>
        <w:rPr/>
      </w:pPr>
      <w:bookmarkStart w:id="765" w:name="bib-2"/>
      <w:bookmarkEnd w:id="765"/>
      <w:r>
        <w:rPr>
          <w:rFonts w:ascii="Times New Roman" w:hAnsi="Times New Roman"/>
        </w:rPr>
        <w:t xml:space="preserve">Ardui, Simon et al. (Feb. 2018). “Single molecule real-time (SMRT) sequencing comes of age: applications and utilities for medical diagnostics”. In: </w:t>
      </w:r>
      <w:r>
        <w:rPr>
          <w:rFonts w:ascii="Times New Roman" w:hAnsi="Times New Roman"/>
          <w:i/>
        </w:rPr>
        <w:t>Nucleic</w:t>
      </w:r>
      <w:r>
        <w:rPr>
          <w:rFonts w:ascii="Times New Roman" w:hAnsi="Times New Roman"/>
        </w:rPr>
        <w:t xml:space="preserve"> </w:t>
      </w:r>
      <w:r>
        <w:rPr>
          <w:rFonts w:ascii="Times New Roman" w:hAnsi="Times New Roman"/>
          <w:i/>
        </w:rPr>
        <w:t>Acids</w:t>
      </w:r>
      <w:r>
        <w:rPr>
          <w:rFonts w:ascii="Times New Roman" w:hAnsi="Times New Roman"/>
        </w:rPr>
        <w:t xml:space="preserve"> </w:t>
      </w:r>
      <w:r>
        <w:rPr>
          <w:rFonts w:ascii="Times New Roman" w:hAnsi="Times New Roman"/>
          <w:i/>
        </w:rPr>
        <w:t>Research</w:t>
      </w:r>
      <w:r>
        <w:rPr>
          <w:rFonts w:ascii="Times New Roman" w:hAnsi="Times New Roman"/>
        </w:rPr>
        <w:t xml:space="preserve"> 46.5. </w:t>
      </w:r>
      <w:r>
        <w:rPr>
          <w:rFonts w:ascii="Times New Roman" w:hAnsi="Times New Roman"/>
          <w:smallCaps/>
        </w:rPr>
        <w:t>doi</w:t>
      </w:r>
      <w:r>
        <w:rPr>
          <w:rFonts w:ascii="Times New Roman" w:hAnsi="Times New Roman"/>
        </w:rPr>
        <w:t xml:space="preserve">: </w:t>
      </w:r>
      <w:hyperlink r:id="rId61">
        <w:r>
          <w:rPr>
            <w:rStyle w:val="InternetLink"/>
            <w:rFonts w:ascii="Times New Roman" w:hAnsi="Times New Roman"/>
          </w:rPr>
          <w:t>10.1093/nar/gky066</w:t>
        </w:r>
      </w:hyperlink>
      <w:r>
        <w:rPr>
          <w:rFonts w:ascii="Times New Roman" w:hAnsi="Times New Roman"/>
        </w:rPr>
        <w:t xml:space="preserve">. </w:t>
      </w:r>
    </w:p>
    <w:p>
      <w:pPr>
        <w:pStyle w:val="TextBodynoindent"/>
        <w:rPr/>
      </w:pPr>
      <w:bookmarkStart w:id="766" w:name="bib-3"/>
      <w:bookmarkEnd w:id="766"/>
      <w:r>
        <w:rPr>
          <w:rFonts w:ascii="Times New Roman" w:hAnsi="Times New Roman"/>
        </w:rPr>
        <w:t xml:space="preserve">Aubert, Geraldine and Peter M. Lansdorp (Apr. 2008). “Telomeres and Aging”. In: </w:t>
      </w:r>
      <w:r>
        <w:rPr>
          <w:rFonts w:ascii="Times New Roman" w:hAnsi="Times New Roman"/>
          <w:i/>
        </w:rPr>
        <w:t>Physiological</w:t>
      </w:r>
      <w:r>
        <w:rPr>
          <w:rFonts w:ascii="Times New Roman" w:hAnsi="Times New Roman"/>
        </w:rPr>
        <w:t xml:space="preserve"> </w:t>
      </w:r>
      <w:r>
        <w:rPr>
          <w:rFonts w:ascii="Times New Roman" w:hAnsi="Times New Roman"/>
          <w:i/>
        </w:rPr>
        <w:t>Reviews</w:t>
      </w:r>
      <w:r>
        <w:rPr>
          <w:rFonts w:ascii="Times New Roman" w:hAnsi="Times New Roman"/>
        </w:rPr>
        <w:t xml:space="preserve"> 88.2. </w:t>
      </w:r>
      <w:r>
        <w:rPr>
          <w:rFonts w:ascii="Times New Roman" w:hAnsi="Times New Roman"/>
          <w:smallCaps/>
        </w:rPr>
        <w:t>doi</w:t>
      </w:r>
      <w:r>
        <w:rPr>
          <w:rFonts w:ascii="Times New Roman" w:hAnsi="Times New Roman"/>
        </w:rPr>
        <w:t xml:space="preserve">: </w:t>
      </w:r>
      <w:hyperlink r:id="rId62">
        <w:r>
          <w:rPr>
            <w:rStyle w:val="InternetLink"/>
            <w:rFonts w:ascii="Times New Roman" w:hAnsi="Times New Roman"/>
          </w:rPr>
          <w:t>10.1152/physrev.00026.2007</w:t>
        </w:r>
      </w:hyperlink>
      <w:r>
        <w:rPr>
          <w:rFonts w:ascii="Times New Roman" w:hAnsi="Times New Roman"/>
        </w:rPr>
        <w:t xml:space="preserve">. </w:t>
      </w:r>
    </w:p>
    <w:p>
      <w:pPr>
        <w:pStyle w:val="TextBodynoindent"/>
        <w:rPr/>
      </w:pPr>
      <w:bookmarkStart w:id="767" w:name="bib-4"/>
      <w:bookmarkEnd w:id="767"/>
      <w:r>
        <w:rPr>
          <w:rFonts w:ascii="Times New Roman" w:hAnsi="Times New Roman"/>
        </w:rPr>
        <w:t xml:space="preserve">Bentley, David R. et al. (Nov. 2008). “Accurate whole human genome sequencing using reversible terminator chemistry”. In: </w:t>
      </w:r>
      <w:r>
        <w:rPr>
          <w:rFonts w:ascii="Times New Roman" w:hAnsi="Times New Roman"/>
          <w:i/>
        </w:rPr>
        <w:t>Nature</w:t>
      </w:r>
      <w:r>
        <w:rPr>
          <w:rFonts w:ascii="Times New Roman" w:hAnsi="Times New Roman"/>
        </w:rPr>
        <w:t xml:space="preserve"> 456.7218. </w:t>
      </w:r>
      <w:r>
        <w:rPr>
          <w:rFonts w:ascii="Times New Roman" w:hAnsi="Times New Roman"/>
          <w:smallCaps/>
        </w:rPr>
        <w:t>doi</w:t>
      </w:r>
      <w:r>
        <w:rPr>
          <w:rFonts w:ascii="Times New Roman" w:hAnsi="Times New Roman"/>
        </w:rPr>
        <w:t xml:space="preserve">: </w:t>
      </w:r>
      <w:hyperlink r:id="rId63">
        <w:r>
          <w:rPr>
            <w:rStyle w:val="InternetLink"/>
            <w:rFonts w:ascii="Times New Roman" w:hAnsi="Times New Roman"/>
          </w:rPr>
          <w:t>10.1038/nature07517</w:t>
        </w:r>
      </w:hyperlink>
      <w:r>
        <w:rPr>
          <w:rFonts w:ascii="Times New Roman" w:hAnsi="Times New Roman"/>
        </w:rPr>
        <w:t xml:space="preserve">. </w:t>
      </w:r>
    </w:p>
    <w:p>
      <w:pPr>
        <w:pStyle w:val="TextBodynoindent"/>
        <w:rPr/>
      </w:pPr>
      <w:bookmarkStart w:id="768" w:name="bib-5"/>
      <w:bookmarkEnd w:id="768"/>
      <w:r>
        <w:rPr>
          <w:rFonts w:ascii="Times New Roman" w:hAnsi="Times New Roman"/>
        </w:rPr>
        <w:t xml:space="preserve">Bluhm, Alina et al. (Jan. 2019). “ZBTB10 binds the telomeric variant repeat TTGGGG and interacts with TRF2”. In: </w:t>
      </w:r>
      <w:r>
        <w:rPr>
          <w:rFonts w:ascii="Times New Roman" w:hAnsi="Times New Roman"/>
          <w:i/>
        </w:rPr>
        <w:t>Nucleic</w:t>
      </w:r>
      <w:r>
        <w:rPr>
          <w:rFonts w:ascii="Times New Roman" w:hAnsi="Times New Roman"/>
        </w:rPr>
        <w:t xml:space="preserve"> </w:t>
      </w:r>
      <w:r>
        <w:rPr>
          <w:rFonts w:ascii="Times New Roman" w:hAnsi="Times New Roman"/>
          <w:i/>
        </w:rPr>
        <w:t>Acids</w:t>
      </w:r>
      <w:r>
        <w:rPr>
          <w:rFonts w:ascii="Times New Roman" w:hAnsi="Times New Roman"/>
        </w:rPr>
        <w:t xml:space="preserve"> </w:t>
      </w:r>
      <w:r>
        <w:rPr>
          <w:rFonts w:ascii="Times New Roman" w:hAnsi="Times New Roman"/>
          <w:i/>
        </w:rPr>
        <w:t>Research</w:t>
      </w:r>
      <w:r>
        <w:rPr>
          <w:rFonts w:ascii="Times New Roman" w:hAnsi="Times New Roman"/>
        </w:rPr>
        <w:t xml:space="preserve"> 47.4. </w:t>
      </w:r>
      <w:r>
        <w:rPr>
          <w:rFonts w:ascii="Times New Roman" w:hAnsi="Times New Roman"/>
          <w:smallCaps/>
        </w:rPr>
        <w:t>doi</w:t>
      </w:r>
      <w:r>
        <w:rPr>
          <w:rFonts w:ascii="Times New Roman" w:hAnsi="Times New Roman"/>
        </w:rPr>
        <w:t xml:space="preserve">: </w:t>
      </w:r>
      <w:hyperlink r:id="rId64">
        <w:r>
          <w:rPr>
            <w:rStyle w:val="InternetLink"/>
            <w:rFonts w:ascii="Times New Roman" w:hAnsi="Times New Roman"/>
          </w:rPr>
          <w:t>10.1093/nar/gky1289</w:t>
        </w:r>
      </w:hyperlink>
      <w:r>
        <w:rPr>
          <w:rFonts w:ascii="Times New Roman" w:hAnsi="Times New Roman"/>
        </w:rPr>
        <w:t xml:space="preserve">. </w:t>
      </w:r>
    </w:p>
    <w:p>
      <w:pPr>
        <w:pStyle w:val="TextBodynoindent"/>
        <w:rPr/>
      </w:pPr>
      <w:bookmarkStart w:id="769" w:name="bib-6"/>
      <w:bookmarkEnd w:id="769"/>
      <w:r>
        <w:rPr>
          <w:rFonts w:ascii="Times New Roman" w:hAnsi="Times New Roman"/>
        </w:rPr>
        <w:t xml:space="preserve">Coleman, J., D. M. Baird, and N. J. Royle (Sept. 1999). “The Plasticity of Human Telomeres Demonstrated by a Hypervariable Telomere Repeat Array That Is Located on Some Copies of 16p and 16q”. In: </w:t>
      </w:r>
      <w:r>
        <w:rPr>
          <w:rFonts w:ascii="Times New Roman" w:hAnsi="Times New Roman"/>
          <w:i/>
        </w:rPr>
        <w:t>Human</w:t>
      </w:r>
      <w:r>
        <w:rPr>
          <w:rFonts w:ascii="Times New Roman" w:hAnsi="Times New Roman"/>
        </w:rPr>
        <w:t xml:space="preserve"> </w:t>
      </w:r>
      <w:r>
        <w:rPr>
          <w:rFonts w:ascii="Times New Roman" w:hAnsi="Times New Roman"/>
          <w:i/>
        </w:rPr>
        <w:t>Molecular</w:t>
      </w:r>
      <w:r>
        <w:rPr>
          <w:rFonts w:ascii="Times New Roman" w:hAnsi="Times New Roman"/>
        </w:rPr>
        <w:t xml:space="preserve"> </w:t>
      </w:r>
      <w:r>
        <w:rPr>
          <w:rFonts w:ascii="Times New Roman" w:hAnsi="Times New Roman"/>
          <w:i/>
        </w:rPr>
        <w:t>Genetics</w:t>
      </w:r>
      <w:r>
        <w:rPr>
          <w:rFonts w:ascii="Times New Roman" w:hAnsi="Times New Roman"/>
        </w:rPr>
        <w:t xml:space="preserve"> 8.9. </w:t>
      </w:r>
      <w:r>
        <w:rPr>
          <w:rFonts w:ascii="Times New Roman" w:hAnsi="Times New Roman"/>
          <w:smallCaps/>
        </w:rPr>
        <w:t>doi</w:t>
      </w:r>
      <w:r>
        <w:rPr>
          <w:rFonts w:ascii="Times New Roman" w:hAnsi="Times New Roman"/>
        </w:rPr>
        <w:t xml:space="preserve">: </w:t>
      </w:r>
      <w:hyperlink r:id="rId65">
        <w:r>
          <w:rPr>
            <w:rStyle w:val="InternetLink"/>
            <w:rFonts w:ascii="Times New Roman" w:hAnsi="Times New Roman"/>
          </w:rPr>
          <w:t>10.1093/hmg/8.9.1637</w:t>
        </w:r>
      </w:hyperlink>
      <w:r>
        <w:rPr>
          <w:rFonts w:ascii="Times New Roman" w:hAnsi="Times New Roman"/>
        </w:rPr>
        <w:t xml:space="preserve">. </w:t>
      </w:r>
    </w:p>
    <w:p>
      <w:pPr>
        <w:pStyle w:val="TextBodynoindent"/>
        <w:rPr/>
      </w:pPr>
      <w:bookmarkStart w:id="770" w:name="bib-7"/>
      <w:bookmarkEnd w:id="770"/>
      <w:r>
        <w:rPr>
          <w:rFonts w:ascii="Times New Roman" w:hAnsi="Times New Roman"/>
        </w:rPr>
        <w:t xml:space="preserve">Eid, J. et al. (Jan. 2009). “Real-Time DNA Sequencing from Single Polymerase Molecules”. In: </w:t>
      </w:r>
      <w:r>
        <w:rPr>
          <w:rFonts w:ascii="Times New Roman" w:hAnsi="Times New Roman"/>
          <w:i/>
        </w:rPr>
        <w:t>Science</w:t>
      </w:r>
      <w:r>
        <w:rPr>
          <w:rFonts w:ascii="Times New Roman" w:hAnsi="Times New Roman"/>
        </w:rPr>
        <w:t xml:space="preserve"> 323.5910. </w:t>
      </w:r>
      <w:r>
        <w:rPr>
          <w:rFonts w:ascii="Times New Roman" w:hAnsi="Times New Roman"/>
          <w:smallCaps/>
        </w:rPr>
        <w:t>doi</w:t>
      </w:r>
      <w:r>
        <w:rPr>
          <w:rFonts w:ascii="Times New Roman" w:hAnsi="Times New Roman"/>
        </w:rPr>
        <w:t xml:space="preserve">: </w:t>
      </w:r>
      <w:hyperlink r:id="rId66">
        <w:r>
          <w:rPr>
            <w:rStyle w:val="InternetLink"/>
            <w:rFonts w:ascii="Times New Roman" w:hAnsi="Times New Roman"/>
          </w:rPr>
          <w:t>10.1126/science.1162986</w:t>
        </w:r>
      </w:hyperlink>
      <w:r>
        <w:rPr>
          <w:rFonts w:ascii="Times New Roman" w:hAnsi="Times New Roman"/>
        </w:rPr>
        <w:t xml:space="preserve">. </w:t>
      </w:r>
    </w:p>
    <w:p>
      <w:pPr>
        <w:pStyle w:val="TextBodynoindent"/>
        <w:rPr/>
      </w:pPr>
      <w:bookmarkStart w:id="771" w:name="bib-8"/>
      <w:bookmarkEnd w:id="771"/>
      <w:r>
        <w:rPr>
          <w:rFonts w:ascii="Times New Roman" w:hAnsi="Times New Roman"/>
        </w:rPr>
        <w:t xml:space="preserve">Farmery, James H. R. et al. (Jan. 2018). “Telomerecat: A ploidy-agnostic method for estimating telomere length from whole genome sequencing data”. In: </w:t>
      </w:r>
      <w:r>
        <w:rPr>
          <w:rFonts w:ascii="Times New Roman" w:hAnsi="Times New Roman"/>
          <w:i/>
        </w:rPr>
        <w:t>Scientific</w:t>
      </w:r>
      <w:r>
        <w:rPr>
          <w:rFonts w:ascii="Times New Roman" w:hAnsi="Times New Roman"/>
        </w:rPr>
        <w:t xml:space="preserve"> </w:t>
      </w:r>
      <w:r>
        <w:rPr>
          <w:rFonts w:ascii="Times New Roman" w:hAnsi="Times New Roman"/>
          <w:i/>
        </w:rPr>
        <w:t>Reports</w:t>
      </w:r>
      <w:r>
        <w:rPr>
          <w:rFonts w:ascii="Times New Roman" w:hAnsi="Times New Roman"/>
        </w:rPr>
        <w:t xml:space="preserve"> 8.1. </w:t>
      </w:r>
      <w:r>
        <w:rPr>
          <w:rFonts w:ascii="Times New Roman" w:hAnsi="Times New Roman"/>
          <w:smallCaps/>
        </w:rPr>
        <w:t>doi</w:t>
      </w:r>
      <w:r>
        <w:rPr>
          <w:rFonts w:ascii="Times New Roman" w:hAnsi="Times New Roman"/>
        </w:rPr>
        <w:t xml:space="preserve">: </w:t>
      </w:r>
      <w:hyperlink r:id="rId67">
        <w:r>
          <w:rPr>
            <w:rStyle w:val="InternetLink"/>
            <w:rFonts w:ascii="Times New Roman" w:hAnsi="Times New Roman"/>
          </w:rPr>
          <w:t>10.1038/s41598-017-14403-y</w:t>
        </w:r>
      </w:hyperlink>
      <w:r>
        <w:rPr>
          <w:rFonts w:ascii="Times New Roman" w:hAnsi="Times New Roman"/>
        </w:rPr>
        <w:t xml:space="preserve">. </w:t>
      </w:r>
    </w:p>
    <w:p>
      <w:pPr>
        <w:pStyle w:val="TextBodynoindent"/>
        <w:rPr>
          <w:rFonts w:ascii="Times New Roman" w:hAnsi="Times New Roman"/>
        </w:rPr>
      </w:pPr>
      <w:bookmarkStart w:id="772" w:name="bib-9"/>
      <w:bookmarkEnd w:id="772"/>
      <w:r>
        <w:rPr>
          <w:rFonts w:ascii="Times New Roman" w:hAnsi="Times New Roman"/>
        </w:rPr>
        <w:t xml:space="preserve">Garrett-Bakelman, Francine E et al. (2019). “The NASA Twins Study: A multidimensional analysis of a year-long human spaceflight”. In: </w:t>
      </w:r>
      <w:r>
        <w:rPr>
          <w:rFonts w:ascii="Times New Roman" w:hAnsi="Times New Roman"/>
          <w:i/>
        </w:rPr>
        <w:t>Science</w:t>
      </w:r>
      <w:r>
        <w:rPr>
          <w:rFonts w:ascii="Times New Roman" w:hAnsi="Times New Roman"/>
        </w:rPr>
        <w:t xml:space="preserve"> 364.6436. </w:t>
      </w:r>
    </w:p>
    <w:p>
      <w:pPr>
        <w:pStyle w:val="TextBodynoindent"/>
        <w:rPr/>
      </w:pPr>
      <w:bookmarkStart w:id="773" w:name="bib-10"/>
      <w:bookmarkEnd w:id="773"/>
      <w:r>
        <w:rPr>
          <w:rFonts w:ascii="Times New Roman" w:hAnsi="Times New Roman"/>
        </w:rPr>
        <w:t xml:space="preserve">Genomics, 10x. </w:t>
      </w:r>
      <w:r>
        <w:rPr>
          <w:rFonts w:ascii="Times New Roman" w:hAnsi="Times New Roman"/>
          <w:i/>
        </w:rPr>
        <w:t>Resolving</w:t>
      </w:r>
      <w:r>
        <w:rPr>
          <w:rFonts w:ascii="Times New Roman" w:hAnsi="Times New Roman"/>
        </w:rPr>
        <w:t xml:space="preserve"> </w:t>
      </w:r>
      <w:r>
        <w:rPr>
          <w:rFonts w:ascii="Times New Roman" w:hAnsi="Times New Roman"/>
          <w:i/>
        </w:rPr>
        <w:t>Biology</w:t>
      </w:r>
      <w:r>
        <w:rPr>
          <w:rFonts w:ascii="Times New Roman" w:hAnsi="Times New Roman"/>
        </w:rPr>
        <w:t xml:space="preserve"> </w:t>
      </w:r>
      <w:r>
        <w:rPr>
          <w:rFonts w:ascii="Times New Roman" w:hAnsi="Times New Roman"/>
          <w:i/>
        </w:rPr>
        <w:t>to</w:t>
      </w:r>
      <w:r>
        <w:rPr>
          <w:rFonts w:ascii="Times New Roman" w:hAnsi="Times New Roman"/>
        </w:rPr>
        <w:t xml:space="preserve"> </w:t>
      </w:r>
      <w:r>
        <w:rPr>
          <w:rFonts w:ascii="Times New Roman" w:hAnsi="Times New Roman"/>
          <w:i/>
        </w:rPr>
        <w:t>Advance</w:t>
      </w:r>
      <w:r>
        <w:rPr>
          <w:rFonts w:ascii="Times New Roman" w:hAnsi="Times New Roman"/>
        </w:rPr>
        <w:t xml:space="preserve"> </w:t>
      </w:r>
      <w:r>
        <w:rPr>
          <w:rFonts w:ascii="Times New Roman" w:hAnsi="Times New Roman"/>
          <w:i/>
        </w:rPr>
        <w:t>Human</w:t>
      </w:r>
      <w:r>
        <w:rPr>
          <w:rFonts w:ascii="Times New Roman" w:hAnsi="Times New Roman"/>
        </w:rPr>
        <w:t xml:space="preserve"> </w:t>
      </w:r>
      <w:r>
        <w:rPr>
          <w:rFonts w:ascii="Times New Roman" w:hAnsi="Times New Roman"/>
          <w:i/>
        </w:rPr>
        <w:t>Health</w:t>
      </w:r>
      <w:r>
        <w:rPr>
          <w:rFonts w:ascii="Times New Roman" w:hAnsi="Times New Roman"/>
        </w:rPr>
        <w:t xml:space="preserve">. </w:t>
      </w:r>
      <w:r>
        <w:rPr>
          <w:rFonts w:ascii="Times New Roman" w:hAnsi="Times New Roman"/>
          <w:smallCaps/>
        </w:rPr>
        <w:t>url</w:t>
      </w:r>
      <w:r>
        <w:rPr>
          <w:rFonts w:ascii="Times New Roman" w:hAnsi="Times New Roman"/>
        </w:rPr>
        <w:t xml:space="preserve">: </w:t>
      </w:r>
      <w:hyperlink r:id="rId68">
        <w:r>
          <w:rPr>
            <w:rStyle w:val="InternetLink"/>
            <w:rFonts w:ascii="Times New Roman" w:hAnsi="Times New Roman"/>
          </w:rPr>
          <w:t>https://www.10xgenomics.com/</w:t>
        </w:r>
      </w:hyperlink>
      <w:r>
        <w:rPr>
          <w:rFonts w:ascii="Times New Roman" w:hAnsi="Times New Roman"/>
        </w:rPr>
        <w:t xml:space="preserve"> (visited on 04/28/2020). </w:t>
      </w:r>
    </w:p>
    <w:p>
      <w:pPr>
        <w:pStyle w:val="TextBodynoindent"/>
        <w:rPr/>
      </w:pPr>
      <w:bookmarkStart w:id="774" w:name="bib-11"/>
      <w:bookmarkEnd w:id="774"/>
      <w:r>
        <w:rPr>
          <w:rFonts w:ascii="Times New Roman" w:hAnsi="Times New Roman"/>
        </w:rPr>
        <w:t xml:space="preserve">George, E. O. and G. S. Mudholkar (Dec. 1983). “On the convolution of logistic random variables”. In: </w:t>
      </w:r>
      <w:r>
        <w:rPr>
          <w:rFonts w:ascii="Times New Roman" w:hAnsi="Times New Roman"/>
          <w:i/>
        </w:rPr>
        <w:t>Metrika</w:t>
      </w:r>
      <w:r>
        <w:rPr>
          <w:rFonts w:ascii="Times New Roman" w:hAnsi="Times New Roman"/>
        </w:rPr>
        <w:t xml:space="preserve"> 30.1, pp. 1–13. </w:t>
      </w:r>
      <w:r>
        <w:rPr>
          <w:rFonts w:ascii="Times New Roman" w:hAnsi="Times New Roman"/>
          <w:smallCaps/>
        </w:rPr>
        <w:t>doi</w:t>
      </w:r>
      <w:r>
        <w:rPr>
          <w:rFonts w:ascii="Times New Roman" w:hAnsi="Times New Roman"/>
        </w:rPr>
        <w:t xml:space="preserve">: </w:t>
      </w:r>
      <w:hyperlink r:id="rId69">
        <w:r>
          <w:rPr>
            <w:rStyle w:val="InternetLink"/>
            <w:rFonts w:ascii="Times New Roman" w:hAnsi="Times New Roman"/>
          </w:rPr>
          <w:t>10.1007/bf02056895</w:t>
        </w:r>
      </w:hyperlink>
      <w:r>
        <w:rPr>
          <w:rFonts w:ascii="Times New Roman" w:hAnsi="Times New Roman"/>
        </w:rPr>
        <w:t xml:space="preserve">. </w:t>
      </w:r>
    </w:p>
    <w:p>
      <w:pPr>
        <w:pStyle w:val="TextBodynoindent"/>
        <w:rPr/>
      </w:pPr>
      <w:bookmarkStart w:id="775" w:name="bib-12"/>
      <w:bookmarkEnd w:id="775"/>
      <w:r>
        <w:rPr>
          <w:rFonts w:ascii="Times New Roman" w:hAnsi="Times New Roman"/>
        </w:rPr>
        <w:t>“</w:t>
      </w:r>
      <w:r>
        <w:rPr>
          <w:rFonts w:ascii="Times New Roman" w:hAnsi="Times New Roman"/>
        </w:rPr>
        <w:t xml:space="preserve">Initial sequencing and analysis of the human genome” (Feb. 2001). In: </w:t>
      </w:r>
      <w:r>
        <w:rPr>
          <w:rFonts w:ascii="Times New Roman" w:hAnsi="Times New Roman"/>
          <w:i/>
        </w:rPr>
        <w:t>Nature</w:t>
      </w:r>
      <w:r>
        <w:rPr>
          <w:rFonts w:ascii="Times New Roman" w:hAnsi="Times New Roman"/>
        </w:rPr>
        <w:t xml:space="preserve"> 409.6822. </w:t>
      </w:r>
      <w:r>
        <w:rPr>
          <w:rFonts w:ascii="Times New Roman" w:hAnsi="Times New Roman"/>
          <w:smallCaps/>
        </w:rPr>
        <w:t>doi</w:t>
      </w:r>
      <w:r>
        <w:rPr>
          <w:rFonts w:ascii="Times New Roman" w:hAnsi="Times New Roman"/>
        </w:rPr>
        <w:t xml:space="preserve">: </w:t>
      </w:r>
      <w:hyperlink r:id="rId70">
        <w:r>
          <w:rPr>
            <w:rStyle w:val="InternetLink"/>
            <w:rFonts w:ascii="Times New Roman" w:hAnsi="Times New Roman"/>
          </w:rPr>
          <w:t>10.1038/35057062</w:t>
        </w:r>
      </w:hyperlink>
      <w:r>
        <w:rPr>
          <w:rFonts w:ascii="Times New Roman" w:hAnsi="Times New Roman"/>
        </w:rPr>
        <w:t xml:space="preserve">. </w:t>
      </w:r>
    </w:p>
    <w:p>
      <w:pPr>
        <w:pStyle w:val="TextBodynoindent"/>
        <w:rPr/>
      </w:pPr>
      <w:bookmarkStart w:id="776" w:name="bib-13"/>
      <w:bookmarkEnd w:id="776"/>
      <w:r>
        <w:rPr/>
        <w:t xml:space="preserve">Jain M, Koren S, Miga KH, Quick J, </w:t>
      </w:r>
      <w:r>
        <w:rPr>
          <w:i/>
          <w:iCs/>
        </w:rPr>
        <w:t>et al</w:t>
      </w:r>
      <w:r>
        <w:rPr/>
        <w:t>. Nanopore sequencing and assembly of a human genome with ultra-long reads. Nat Biotechnol. 2018 Apr;36(4):338-345</w:t>
      </w:r>
    </w:p>
    <w:p>
      <w:pPr>
        <w:pStyle w:val="TextBodynoindent"/>
        <w:rPr/>
      </w:pPr>
      <w:r>
        <w:rPr>
          <w:rFonts w:ascii="Times New Roman" w:hAnsi="Times New Roman"/>
        </w:rPr>
        <w:t xml:space="preserve">Lee, Michael et al. (Apr. 2018). “Telomere sequence content can be used to determine ALT activity in tumours”. In: </w:t>
      </w:r>
      <w:r>
        <w:rPr>
          <w:rFonts w:ascii="Times New Roman" w:hAnsi="Times New Roman"/>
          <w:i/>
        </w:rPr>
        <w:t>Nucleic</w:t>
      </w:r>
      <w:r>
        <w:rPr>
          <w:rFonts w:ascii="Times New Roman" w:hAnsi="Times New Roman"/>
        </w:rPr>
        <w:t xml:space="preserve"> </w:t>
      </w:r>
      <w:r>
        <w:rPr>
          <w:rFonts w:ascii="Times New Roman" w:hAnsi="Times New Roman"/>
          <w:i/>
        </w:rPr>
        <w:t>Acids</w:t>
      </w:r>
      <w:r>
        <w:rPr>
          <w:rFonts w:ascii="Times New Roman" w:hAnsi="Times New Roman"/>
        </w:rPr>
        <w:t xml:space="preserve"> </w:t>
      </w:r>
      <w:r>
        <w:rPr>
          <w:rFonts w:ascii="Times New Roman" w:hAnsi="Times New Roman"/>
          <w:i/>
        </w:rPr>
        <w:t>Research</w:t>
      </w:r>
      <w:r>
        <w:rPr>
          <w:rFonts w:ascii="Times New Roman" w:hAnsi="Times New Roman"/>
        </w:rPr>
        <w:t xml:space="preserve"> 46.10. </w:t>
      </w:r>
      <w:r>
        <w:rPr>
          <w:rFonts w:ascii="Times New Roman" w:hAnsi="Times New Roman"/>
          <w:smallCaps/>
        </w:rPr>
        <w:t>doi</w:t>
      </w:r>
      <w:r>
        <w:rPr>
          <w:rFonts w:ascii="Times New Roman" w:hAnsi="Times New Roman"/>
        </w:rPr>
        <w:t xml:space="preserve">: </w:t>
      </w:r>
      <w:hyperlink r:id="rId71">
        <w:r>
          <w:rPr>
            <w:rStyle w:val="InternetLink"/>
            <w:rFonts w:ascii="Times New Roman" w:hAnsi="Times New Roman"/>
          </w:rPr>
          <w:t>10.1093/nar/gky297</w:t>
        </w:r>
      </w:hyperlink>
      <w:r>
        <w:rPr>
          <w:rFonts w:ascii="Times New Roman" w:hAnsi="Times New Roman"/>
        </w:rPr>
        <w:t xml:space="preserve">. </w:t>
      </w:r>
    </w:p>
    <w:p>
      <w:pPr>
        <w:pStyle w:val="TextBodynoindent"/>
        <w:rPr>
          <w:rFonts w:ascii="Times New Roman" w:hAnsi="Times New Roman"/>
        </w:rPr>
      </w:pPr>
      <w:bookmarkStart w:id="777" w:name="bib-14"/>
      <w:bookmarkEnd w:id="777"/>
      <w:r>
        <w:rPr>
          <w:rFonts w:ascii="Times New Roman" w:hAnsi="Times New Roman"/>
        </w:rPr>
        <w:t xml:space="preserve">Levenshtein, Vladimir I (1966). “Binary codes capable of correcting deletions, insertions, and reversals”. In: </w:t>
      </w:r>
      <w:r>
        <w:rPr>
          <w:rFonts w:ascii="Times New Roman" w:hAnsi="Times New Roman"/>
          <w:i/>
        </w:rPr>
        <w:t>Soviet</w:t>
      </w:r>
      <w:r>
        <w:rPr>
          <w:rFonts w:ascii="Times New Roman" w:hAnsi="Times New Roman"/>
        </w:rPr>
        <w:t xml:space="preserve"> </w:t>
      </w:r>
      <w:r>
        <w:rPr>
          <w:rFonts w:ascii="Times New Roman" w:hAnsi="Times New Roman"/>
          <w:i/>
        </w:rPr>
        <w:t>physics</w:t>
      </w:r>
      <w:r>
        <w:rPr>
          <w:rFonts w:ascii="Times New Roman" w:hAnsi="Times New Roman"/>
        </w:rPr>
        <w:t xml:space="preserve"> </w:t>
      </w:r>
      <w:r>
        <w:rPr>
          <w:rFonts w:ascii="Times New Roman" w:hAnsi="Times New Roman"/>
          <w:i/>
        </w:rPr>
        <w:t>doklady</w:t>
      </w:r>
      <w:r>
        <w:rPr>
          <w:rFonts w:ascii="Times New Roman" w:hAnsi="Times New Roman"/>
        </w:rPr>
        <w:t xml:space="preserve">. Vol. 10. 8. </w:t>
      </w:r>
    </w:p>
    <w:p>
      <w:pPr>
        <w:pStyle w:val="TextBodynoindent"/>
        <w:rPr/>
      </w:pPr>
      <w:bookmarkStart w:id="778" w:name="bib-15"/>
      <w:bookmarkEnd w:id="778"/>
      <w:r>
        <w:rPr>
          <w:rFonts w:ascii="Times New Roman" w:hAnsi="Times New Roman"/>
        </w:rPr>
        <w:t xml:space="preserve">Li, Heng (May 2018). “Minimap2: pairwise alignment for nucleotide sequences”. In: </w:t>
      </w:r>
      <w:r>
        <w:rPr>
          <w:rFonts w:ascii="Times New Roman" w:hAnsi="Times New Roman"/>
          <w:i/>
        </w:rPr>
        <w:t>Bioinformatics</w:t>
      </w:r>
      <w:r>
        <w:rPr>
          <w:rFonts w:ascii="Times New Roman" w:hAnsi="Times New Roman"/>
        </w:rPr>
        <w:t xml:space="preserve"> 34.18. </w:t>
      </w:r>
      <w:r>
        <w:rPr>
          <w:rFonts w:ascii="Times New Roman" w:hAnsi="Times New Roman"/>
          <w:smallCaps/>
        </w:rPr>
        <w:t>doi</w:t>
      </w:r>
      <w:r>
        <w:rPr>
          <w:rFonts w:ascii="Times New Roman" w:hAnsi="Times New Roman"/>
        </w:rPr>
        <w:t xml:space="preserve">: </w:t>
      </w:r>
      <w:hyperlink r:id="rId72">
        <w:r>
          <w:rPr>
            <w:rStyle w:val="InternetLink"/>
            <w:rFonts w:ascii="Times New Roman" w:hAnsi="Times New Roman"/>
          </w:rPr>
          <w:t>10.1093/bioinformatics/bty191</w:t>
        </w:r>
      </w:hyperlink>
      <w:r>
        <w:rPr>
          <w:rFonts w:ascii="Times New Roman" w:hAnsi="Times New Roman"/>
        </w:rPr>
        <w:t xml:space="preserve">. </w:t>
      </w:r>
    </w:p>
    <w:p>
      <w:pPr>
        <w:pStyle w:val="TextBodynoindent"/>
        <w:rPr/>
      </w:pPr>
      <w:bookmarkStart w:id="779" w:name="bib-16"/>
      <w:bookmarkEnd w:id="779"/>
      <w:r>
        <w:rPr>
          <w:rFonts w:ascii="Times New Roman" w:hAnsi="Times New Roman"/>
        </w:rPr>
        <w:t xml:space="preserve">Luxton, Jared J. et al. (2020). “Temporal Telomere and DNA Damage Responses in the Space Radiation Environment”. In: </w:t>
      </w:r>
      <w:r>
        <w:rPr>
          <w:rFonts w:ascii="Times New Roman" w:hAnsi="Times New Roman"/>
          <w:i/>
        </w:rPr>
        <w:t>SSRN</w:t>
      </w:r>
      <w:r>
        <w:rPr>
          <w:rFonts w:ascii="Times New Roman" w:hAnsi="Times New Roman"/>
        </w:rPr>
        <w:t xml:space="preserve"> </w:t>
      </w:r>
      <w:r>
        <w:rPr>
          <w:rFonts w:ascii="Times New Roman" w:hAnsi="Times New Roman"/>
          <w:i/>
        </w:rPr>
        <w:t>Electronic</w:t>
      </w:r>
      <w:r>
        <w:rPr>
          <w:rFonts w:ascii="Times New Roman" w:hAnsi="Times New Roman"/>
        </w:rPr>
        <w:t xml:space="preserve"> </w:t>
      </w:r>
      <w:r>
        <w:rPr>
          <w:rFonts w:ascii="Times New Roman" w:hAnsi="Times New Roman"/>
          <w:i/>
        </w:rPr>
        <w:t>Journal</w:t>
      </w:r>
      <w:r>
        <w:rPr>
          <w:rFonts w:ascii="Times New Roman" w:hAnsi="Times New Roman"/>
        </w:rPr>
        <w:t xml:space="preserve">. </w:t>
      </w:r>
      <w:r>
        <w:rPr>
          <w:rFonts w:ascii="Times New Roman" w:hAnsi="Times New Roman"/>
          <w:smallCaps/>
        </w:rPr>
        <w:t>doi</w:t>
      </w:r>
      <w:r>
        <w:rPr>
          <w:rFonts w:ascii="Times New Roman" w:hAnsi="Times New Roman"/>
        </w:rPr>
        <w:t xml:space="preserve">: </w:t>
      </w:r>
      <w:hyperlink r:id="rId73">
        <w:r>
          <w:rPr>
            <w:rStyle w:val="InternetLink"/>
            <w:rFonts w:ascii="Times New Roman" w:hAnsi="Times New Roman"/>
          </w:rPr>
          <w:t>10.2139/ssrn.3646569</w:t>
        </w:r>
      </w:hyperlink>
      <w:r>
        <w:rPr>
          <w:rFonts w:ascii="Times New Roman" w:hAnsi="Times New Roman"/>
        </w:rPr>
        <w:t xml:space="preserve">. </w:t>
      </w:r>
    </w:p>
    <w:p>
      <w:pPr>
        <w:pStyle w:val="TextBodynoindent"/>
        <w:rPr/>
      </w:pPr>
      <w:bookmarkStart w:id="780" w:name="bib-17"/>
      <w:bookmarkEnd w:id="780"/>
      <w:r>
        <w:rPr>
          <w:rFonts w:ascii="Times New Roman" w:hAnsi="Times New Roman"/>
        </w:rPr>
        <w:t xml:space="preserve">Marçais, Guillaume and Carl Kingsford (Jan. 2011). “A fast, lock-free approach for efficient parallel counting of occurrences of k-mers”. In: </w:t>
      </w:r>
      <w:r>
        <w:rPr>
          <w:rFonts w:ascii="Times New Roman" w:hAnsi="Times New Roman"/>
          <w:i/>
        </w:rPr>
        <w:t>Bioinformatics</w:t>
      </w:r>
      <w:r>
        <w:rPr>
          <w:rFonts w:ascii="Times New Roman" w:hAnsi="Times New Roman"/>
        </w:rPr>
        <w:t xml:space="preserve"> 27.6. </w:t>
      </w:r>
      <w:r>
        <w:rPr>
          <w:rFonts w:ascii="Times New Roman" w:hAnsi="Times New Roman"/>
          <w:smallCaps/>
        </w:rPr>
        <w:t>doi</w:t>
      </w:r>
      <w:r>
        <w:rPr>
          <w:rFonts w:ascii="Times New Roman" w:hAnsi="Times New Roman"/>
        </w:rPr>
        <w:t xml:space="preserve">: </w:t>
      </w:r>
      <w:hyperlink r:id="rId74">
        <w:r>
          <w:rPr>
            <w:rStyle w:val="InternetLink"/>
            <w:rFonts w:ascii="Times New Roman" w:hAnsi="Times New Roman"/>
          </w:rPr>
          <w:t>10.1093/bioinformatics/btr011</w:t>
        </w:r>
      </w:hyperlink>
      <w:r>
        <w:rPr>
          <w:rFonts w:ascii="Times New Roman" w:hAnsi="Times New Roman"/>
        </w:rPr>
        <w:t xml:space="preserve">. </w:t>
      </w:r>
    </w:p>
    <w:p>
      <w:pPr>
        <w:pStyle w:val="TextBodynoindent"/>
        <w:rPr/>
      </w:pPr>
      <w:bookmarkStart w:id="781" w:name="bib-18"/>
      <w:bookmarkEnd w:id="781"/>
      <w:r>
        <w:rPr>
          <w:rFonts w:ascii="Times New Roman" w:hAnsi="Times New Roman"/>
        </w:rPr>
        <w:t xml:space="preserve">Miga, Karen H. (Sept. 2015). “Completing the human genome: the progress and challenge of satellite DNA assembly”. In: </w:t>
      </w:r>
      <w:r>
        <w:rPr>
          <w:rFonts w:ascii="Times New Roman" w:hAnsi="Times New Roman"/>
          <w:i/>
        </w:rPr>
        <w:t>Chromosome</w:t>
      </w:r>
      <w:r>
        <w:rPr>
          <w:rFonts w:ascii="Times New Roman" w:hAnsi="Times New Roman"/>
        </w:rPr>
        <w:t xml:space="preserve"> </w:t>
      </w:r>
      <w:r>
        <w:rPr>
          <w:rFonts w:ascii="Times New Roman" w:hAnsi="Times New Roman"/>
          <w:i/>
        </w:rPr>
        <w:t>Research</w:t>
      </w:r>
      <w:r>
        <w:rPr>
          <w:rFonts w:ascii="Times New Roman" w:hAnsi="Times New Roman"/>
        </w:rPr>
        <w:t xml:space="preserve"> 23.3. </w:t>
      </w:r>
      <w:r>
        <w:rPr>
          <w:rFonts w:ascii="Times New Roman" w:hAnsi="Times New Roman"/>
          <w:smallCaps/>
        </w:rPr>
        <w:t>doi</w:t>
      </w:r>
      <w:r>
        <w:rPr>
          <w:rFonts w:ascii="Times New Roman" w:hAnsi="Times New Roman"/>
        </w:rPr>
        <w:t xml:space="preserve">: </w:t>
      </w:r>
      <w:hyperlink r:id="rId75">
        <w:r>
          <w:rPr>
            <w:rStyle w:val="InternetLink"/>
            <w:rFonts w:ascii="Times New Roman" w:hAnsi="Times New Roman"/>
          </w:rPr>
          <w:t>10.1007/s10577-015-9488-2</w:t>
        </w:r>
      </w:hyperlink>
      <w:r>
        <w:rPr>
          <w:rFonts w:ascii="Times New Roman" w:hAnsi="Times New Roman"/>
        </w:rPr>
        <w:t xml:space="preserve">. </w:t>
      </w:r>
    </w:p>
    <w:p>
      <w:pPr>
        <w:pStyle w:val="TextBodynoindent"/>
        <w:rPr>
          <w:rFonts w:ascii="Times New Roman" w:hAnsi="Times New Roman"/>
        </w:rPr>
      </w:pPr>
      <w:bookmarkStart w:id="782" w:name="bib-19"/>
      <w:bookmarkEnd w:id="782"/>
      <w:r>
        <w:rPr>
          <w:rFonts w:ascii="Times New Roman" w:hAnsi="Times New Roman"/>
        </w:rPr>
        <w:t xml:space="preserve">Miga KH, </w:t>
      </w:r>
      <w:r>
        <w:rPr>
          <w:rFonts w:ascii="Times New Roman" w:hAnsi="Times New Roman"/>
          <w:i/>
          <w:iCs/>
        </w:rPr>
        <w:t>et al</w:t>
      </w:r>
      <w:r>
        <w:rPr>
          <w:rFonts w:ascii="Times New Roman" w:hAnsi="Times New Roman"/>
        </w:rPr>
        <w:t>. Telomere-to-telomere assembly of a complete human X chromosome. Nature. 2020 Sep;585(7823):79-84.</w:t>
      </w:r>
    </w:p>
    <w:p>
      <w:pPr>
        <w:pStyle w:val="TextBodynoindent"/>
        <w:rPr/>
      </w:pPr>
      <w:r>
        <w:rPr>
          <w:rFonts w:ascii="Times New Roman" w:hAnsi="Times New Roman"/>
        </w:rPr>
        <w:t xml:space="preserve">Minosse, Claudia et al. (Dec. 2006). “Possible Compartmentalization of Hepatitis C Viral Replication in the Genital Tract of HIV-1–Coinfected Women”. In: </w:t>
      </w:r>
      <w:r>
        <w:rPr>
          <w:rFonts w:ascii="Times New Roman" w:hAnsi="Times New Roman"/>
          <w:i/>
        </w:rPr>
        <w:t>The</w:t>
      </w:r>
      <w:r>
        <w:rPr>
          <w:rFonts w:ascii="Times New Roman" w:hAnsi="Times New Roman"/>
        </w:rPr>
        <w:t xml:space="preserve"> </w:t>
      </w:r>
      <w:r>
        <w:rPr>
          <w:rFonts w:ascii="Times New Roman" w:hAnsi="Times New Roman"/>
          <w:i/>
        </w:rPr>
        <w:t>Journal</w:t>
      </w:r>
      <w:r>
        <w:rPr>
          <w:rFonts w:ascii="Times New Roman" w:hAnsi="Times New Roman"/>
        </w:rPr>
        <w:t xml:space="preserve"> </w:t>
      </w:r>
      <w:r>
        <w:rPr>
          <w:rFonts w:ascii="Times New Roman" w:hAnsi="Times New Roman"/>
          <w:i/>
        </w:rPr>
        <w:t>of</w:t>
      </w:r>
      <w:r>
        <w:rPr>
          <w:rFonts w:ascii="Times New Roman" w:hAnsi="Times New Roman"/>
        </w:rPr>
        <w:t xml:space="preserve"> </w:t>
      </w:r>
      <w:r>
        <w:rPr>
          <w:rFonts w:ascii="Times New Roman" w:hAnsi="Times New Roman"/>
          <w:i/>
        </w:rPr>
        <w:t>Infectious</w:t>
      </w:r>
      <w:r>
        <w:rPr>
          <w:rFonts w:ascii="Times New Roman" w:hAnsi="Times New Roman"/>
        </w:rPr>
        <w:t xml:space="preserve"> </w:t>
      </w:r>
      <w:r>
        <w:rPr>
          <w:rFonts w:ascii="Times New Roman" w:hAnsi="Times New Roman"/>
          <w:i/>
        </w:rPr>
        <w:t>Diseases</w:t>
      </w:r>
      <w:r>
        <w:rPr>
          <w:rFonts w:ascii="Times New Roman" w:hAnsi="Times New Roman"/>
        </w:rPr>
        <w:t xml:space="preserve"> 194.11. </w:t>
      </w:r>
      <w:r>
        <w:rPr>
          <w:rFonts w:ascii="Times New Roman" w:hAnsi="Times New Roman"/>
          <w:smallCaps/>
        </w:rPr>
        <w:t>doi</w:t>
      </w:r>
      <w:r>
        <w:rPr>
          <w:rFonts w:ascii="Times New Roman" w:hAnsi="Times New Roman"/>
        </w:rPr>
        <w:t xml:space="preserve">: </w:t>
      </w:r>
      <w:hyperlink r:id="rId76">
        <w:r>
          <w:rPr>
            <w:rStyle w:val="InternetLink"/>
            <w:rFonts w:ascii="Times New Roman" w:hAnsi="Times New Roman"/>
          </w:rPr>
          <w:t>10.1086/508889</w:t>
        </w:r>
      </w:hyperlink>
      <w:r>
        <w:rPr>
          <w:rFonts w:ascii="Times New Roman" w:hAnsi="Times New Roman"/>
        </w:rPr>
        <w:t xml:space="preserve">. </w:t>
      </w:r>
    </w:p>
    <w:p>
      <w:pPr>
        <w:pStyle w:val="TextBodynoindent"/>
        <w:rPr/>
      </w:pPr>
      <w:bookmarkStart w:id="783" w:name="bib-20"/>
      <w:bookmarkEnd w:id="783"/>
      <w:r>
        <w:rPr>
          <w:rFonts w:ascii="Times New Roman" w:hAnsi="Times New Roman"/>
        </w:rPr>
        <w:t xml:space="preserve">Moyzis, R. K. et al. (Sept. 1988). “A highly conserved repetitive DNA sequence, (TTAGGG)n, present at the telomeres of human chromosomes.” In: </w:t>
      </w:r>
      <w:r>
        <w:rPr>
          <w:rFonts w:ascii="Times New Roman" w:hAnsi="Times New Roman"/>
          <w:i/>
        </w:rPr>
        <w:t>Proceedings</w:t>
      </w:r>
      <w:r>
        <w:rPr>
          <w:rFonts w:ascii="Times New Roman" w:hAnsi="Times New Roman"/>
        </w:rPr>
        <w:t xml:space="preserve"> </w:t>
      </w:r>
      <w:r>
        <w:rPr>
          <w:rFonts w:ascii="Times New Roman" w:hAnsi="Times New Roman"/>
          <w:i/>
        </w:rPr>
        <w:t>of</w:t>
      </w:r>
      <w:r>
        <w:rPr>
          <w:rFonts w:ascii="Times New Roman" w:hAnsi="Times New Roman"/>
        </w:rPr>
        <w:t xml:space="preserve"> </w:t>
      </w:r>
      <w:r>
        <w:rPr>
          <w:rFonts w:ascii="Times New Roman" w:hAnsi="Times New Roman"/>
          <w:i/>
        </w:rPr>
        <w:t>the</w:t>
      </w:r>
      <w:r>
        <w:rPr>
          <w:rFonts w:ascii="Times New Roman" w:hAnsi="Times New Roman"/>
        </w:rPr>
        <w:t xml:space="preserve"> </w:t>
      </w:r>
      <w:r>
        <w:rPr>
          <w:rFonts w:ascii="Times New Roman" w:hAnsi="Times New Roman"/>
          <w:i/>
        </w:rPr>
        <w:t>National</w:t>
      </w:r>
      <w:r>
        <w:rPr>
          <w:rFonts w:ascii="Times New Roman" w:hAnsi="Times New Roman"/>
        </w:rPr>
        <w:t xml:space="preserve"> </w:t>
      </w:r>
      <w:r>
        <w:rPr>
          <w:rFonts w:ascii="Times New Roman" w:hAnsi="Times New Roman"/>
          <w:i/>
        </w:rPr>
        <w:t>Academy</w:t>
      </w:r>
      <w:r>
        <w:rPr>
          <w:rFonts w:ascii="Times New Roman" w:hAnsi="Times New Roman"/>
        </w:rPr>
        <w:t xml:space="preserve"> </w:t>
      </w:r>
      <w:r>
        <w:rPr>
          <w:rFonts w:ascii="Times New Roman" w:hAnsi="Times New Roman"/>
          <w:i/>
        </w:rPr>
        <w:t>of</w:t>
      </w:r>
      <w:r>
        <w:rPr>
          <w:rFonts w:ascii="Times New Roman" w:hAnsi="Times New Roman"/>
        </w:rPr>
        <w:t xml:space="preserve"> </w:t>
      </w:r>
      <w:r>
        <w:rPr>
          <w:rFonts w:ascii="Times New Roman" w:hAnsi="Times New Roman"/>
          <w:i/>
        </w:rPr>
        <w:t>Sciences</w:t>
      </w:r>
      <w:r>
        <w:rPr>
          <w:rFonts w:ascii="Times New Roman" w:hAnsi="Times New Roman"/>
        </w:rPr>
        <w:t xml:space="preserve"> 85.18. </w:t>
      </w:r>
      <w:r>
        <w:rPr>
          <w:rFonts w:ascii="Times New Roman" w:hAnsi="Times New Roman"/>
          <w:smallCaps/>
        </w:rPr>
        <w:t>doi</w:t>
      </w:r>
      <w:r>
        <w:rPr>
          <w:rFonts w:ascii="Times New Roman" w:hAnsi="Times New Roman"/>
        </w:rPr>
        <w:t xml:space="preserve">: </w:t>
      </w:r>
      <w:hyperlink r:id="rId77">
        <w:r>
          <w:rPr>
            <w:rStyle w:val="InternetLink"/>
            <w:rFonts w:ascii="Times New Roman" w:hAnsi="Times New Roman"/>
          </w:rPr>
          <w:t>10.1073/pnas.85.18.6622</w:t>
        </w:r>
      </w:hyperlink>
      <w:r>
        <w:rPr>
          <w:rFonts w:ascii="Times New Roman" w:hAnsi="Times New Roman"/>
        </w:rPr>
        <w:t xml:space="preserve">. </w:t>
      </w:r>
    </w:p>
    <w:p>
      <w:pPr>
        <w:pStyle w:val="TextBodynoindent"/>
        <w:rPr/>
      </w:pPr>
      <w:bookmarkStart w:id="784" w:name="bib-21"/>
      <w:bookmarkEnd w:id="784"/>
      <w:r>
        <w:rPr>
          <w:rFonts w:ascii="Times New Roman" w:hAnsi="Times New Roman"/>
        </w:rPr>
        <w:t xml:space="preserve">Nergadze, S. G. et al. (Oct. 2009). “CpG-island promoters drive transcription of human telomeres”. In: </w:t>
      </w:r>
      <w:r>
        <w:rPr>
          <w:rFonts w:ascii="Times New Roman" w:hAnsi="Times New Roman"/>
          <w:i/>
        </w:rPr>
        <w:t>RNA</w:t>
      </w:r>
      <w:r>
        <w:rPr>
          <w:rFonts w:ascii="Times New Roman" w:hAnsi="Times New Roman"/>
        </w:rPr>
        <w:t xml:space="preserve"> 15.12. </w:t>
      </w:r>
      <w:r>
        <w:rPr>
          <w:rFonts w:ascii="Times New Roman" w:hAnsi="Times New Roman"/>
          <w:smallCaps/>
        </w:rPr>
        <w:t>doi</w:t>
      </w:r>
      <w:r>
        <w:rPr>
          <w:rFonts w:ascii="Times New Roman" w:hAnsi="Times New Roman"/>
        </w:rPr>
        <w:t xml:space="preserve">: </w:t>
      </w:r>
      <w:hyperlink r:id="rId78">
        <w:r>
          <w:rPr>
            <w:rStyle w:val="InternetLink"/>
            <w:rFonts w:ascii="Times New Roman" w:hAnsi="Times New Roman"/>
          </w:rPr>
          <w:t>10.1261/rna.1748309</w:t>
        </w:r>
      </w:hyperlink>
      <w:r>
        <w:rPr>
          <w:rFonts w:ascii="Times New Roman" w:hAnsi="Times New Roman"/>
        </w:rPr>
        <w:t xml:space="preserve">. </w:t>
      </w:r>
    </w:p>
    <w:p>
      <w:pPr>
        <w:pStyle w:val="TextBodynoindent"/>
        <w:rPr>
          <w:rFonts w:ascii="Times New Roman" w:hAnsi="Times New Roman"/>
        </w:rPr>
      </w:pPr>
      <w:bookmarkStart w:id="785" w:name="bib-22"/>
      <w:bookmarkEnd w:id="785"/>
      <w:r>
        <w:rPr>
          <w:rFonts w:ascii="Times New Roman" w:hAnsi="Times New Roman"/>
        </w:rPr>
        <w:t>Nurk S, et al. HiCanu: accurate assembly of segmental duplications, satellites, and allelic variants from high-fidelity long reads. Genome Res. 2020 Sep;30(9):1291-1305.</w:t>
      </w:r>
    </w:p>
    <w:p>
      <w:pPr>
        <w:pStyle w:val="TextBodynoindent"/>
        <w:rPr/>
      </w:pPr>
      <w:r>
        <w:rPr>
          <w:rFonts w:ascii="Times New Roman" w:hAnsi="Times New Roman"/>
        </w:rPr>
        <w:t xml:space="preserve">Schneider, Valerie A. et al. (Apr. 2017). “Evaluation of GRCh38 and de novo haploid genome assemblies demonstrates the enduring quality of the reference assembly”. In: </w:t>
      </w:r>
      <w:r>
        <w:rPr>
          <w:rFonts w:ascii="Times New Roman" w:hAnsi="Times New Roman"/>
          <w:i/>
        </w:rPr>
        <w:t>Genome</w:t>
      </w:r>
      <w:r>
        <w:rPr>
          <w:rFonts w:ascii="Times New Roman" w:hAnsi="Times New Roman"/>
        </w:rPr>
        <w:t xml:space="preserve"> </w:t>
      </w:r>
      <w:r>
        <w:rPr>
          <w:rFonts w:ascii="Times New Roman" w:hAnsi="Times New Roman"/>
          <w:i/>
        </w:rPr>
        <w:t>Research</w:t>
      </w:r>
      <w:r>
        <w:rPr>
          <w:rFonts w:ascii="Times New Roman" w:hAnsi="Times New Roman"/>
        </w:rPr>
        <w:t xml:space="preserve"> 27.5. </w:t>
      </w:r>
      <w:r>
        <w:rPr>
          <w:rFonts w:ascii="Times New Roman" w:hAnsi="Times New Roman"/>
          <w:smallCaps/>
        </w:rPr>
        <w:t>doi</w:t>
      </w:r>
      <w:r>
        <w:rPr>
          <w:rFonts w:ascii="Times New Roman" w:hAnsi="Times New Roman"/>
        </w:rPr>
        <w:t xml:space="preserve">: </w:t>
      </w:r>
      <w:hyperlink r:id="rId79">
        <w:r>
          <w:rPr>
            <w:rStyle w:val="InternetLink"/>
            <w:rFonts w:ascii="Times New Roman" w:hAnsi="Times New Roman"/>
          </w:rPr>
          <w:t>10.1101/gr.213611.116</w:t>
        </w:r>
      </w:hyperlink>
      <w:r>
        <w:rPr>
          <w:rFonts w:ascii="Times New Roman" w:hAnsi="Times New Roman"/>
        </w:rPr>
        <w:t xml:space="preserve">. </w:t>
      </w:r>
    </w:p>
    <w:p>
      <w:pPr>
        <w:pStyle w:val="TextBodynoindent"/>
        <w:rPr/>
      </w:pPr>
      <w:r>
        <w:rPr/>
        <w:t>Shafin K. Nanopore sequencing and the Shasta toolkit enable efficient de novo assembly of eleven human genomes. Nat Biotechnol. 2020 Sep;38(9):1044-1053. doi: 10.1038/s41587-020-0503-6.</w:t>
      </w:r>
    </w:p>
    <w:p>
      <w:pPr>
        <w:pStyle w:val="TextBodynoindent"/>
        <w:rPr/>
      </w:pPr>
      <w:bookmarkStart w:id="786" w:name="bib-23"/>
      <w:bookmarkEnd w:id="786"/>
      <w:r>
        <w:rPr>
          <w:rFonts w:ascii="Times New Roman" w:hAnsi="Times New Roman"/>
        </w:rPr>
        <w:t xml:space="preserve">Shammas, Masood A (Jan. 2011). “Telomeres, lifestyle, cancer, and aging”. In: </w:t>
      </w:r>
      <w:r>
        <w:rPr>
          <w:rFonts w:ascii="Times New Roman" w:hAnsi="Times New Roman"/>
          <w:i/>
        </w:rPr>
        <w:t>Current</w:t>
      </w:r>
      <w:r>
        <w:rPr>
          <w:rFonts w:ascii="Times New Roman" w:hAnsi="Times New Roman"/>
        </w:rPr>
        <w:t xml:space="preserve"> </w:t>
      </w:r>
      <w:r>
        <w:rPr>
          <w:rFonts w:ascii="Times New Roman" w:hAnsi="Times New Roman"/>
          <w:i/>
        </w:rPr>
        <w:t>Opinion</w:t>
      </w:r>
      <w:r>
        <w:rPr>
          <w:rFonts w:ascii="Times New Roman" w:hAnsi="Times New Roman"/>
        </w:rPr>
        <w:t xml:space="preserve"> </w:t>
      </w:r>
      <w:r>
        <w:rPr>
          <w:rFonts w:ascii="Times New Roman" w:hAnsi="Times New Roman"/>
          <w:i/>
        </w:rPr>
        <w:t>in</w:t>
      </w:r>
      <w:r>
        <w:rPr>
          <w:rFonts w:ascii="Times New Roman" w:hAnsi="Times New Roman"/>
        </w:rPr>
        <w:t xml:space="preserve"> </w:t>
      </w:r>
      <w:r>
        <w:rPr>
          <w:rFonts w:ascii="Times New Roman" w:hAnsi="Times New Roman"/>
          <w:i/>
        </w:rPr>
        <w:t>Clinical</w:t>
      </w:r>
      <w:r>
        <w:rPr>
          <w:rFonts w:ascii="Times New Roman" w:hAnsi="Times New Roman"/>
        </w:rPr>
        <w:t xml:space="preserve"> </w:t>
      </w:r>
      <w:r>
        <w:rPr>
          <w:rFonts w:ascii="Times New Roman" w:hAnsi="Times New Roman"/>
          <w:i/>
        </w:rPr>
        <w:t>Nutrition</w:t>
      </w:r>
      <w:r>
        <w:rPr>
          <w:rFonts w:ascii="Times New Roman" w:hAnsi="Times New Roman"/>
        </w:rPr>
        <w:t xml:space="preserve"> </w:t>
      </w:r>
      <w:r>
        <w:rPr>
          <w:rFonts w:ascii="Times New Roman" w:hAnsi="Times New Roman"/>
          <w:i/>
        </w:rPr>
        <w:t>and</w:t>
      </w:r>
      <w:r>
        <w:rPr>
          <w:rFonts w:ascii="Times New Roman" w:hAnsi="Times New Roman"/>
        </w:rPr>
        <w:t xml:space="preserve"> </w:t>
      </w:r>
      <w:r>
        <w:rPr>
          <w:rFonts w:ascii="Times New Roman" w:hAnsi="Times New Roman"/>
          <w:i/>
        </w:rPr>
        <w:t>Metabolic</w:t>
      </w:r>
      <w:r>
        <w:rPr>
          <w:rFonts w:ascii="Times New Roman" w:hAnsi="Times New Roman"/>
        </w:rPr>
        <w:t xml:space="preserve"> </w:t>
      </w:r>
      <w:r>
        <w:rPr>
          <w:rFonts w:ascii="Times New Roman" w:hAnsi="Times New Roman"/>
          <w:i/>
        </w:rPr>
        <w:t>Care</w:t>
      </w:r>
      <w:r>
        <w:rPr>
          <w:rFonts w:ascii="Times New Roman" w:hAnsi="Times New Roman"/>
        </w:rPr>
        <w:t xml:space="preserve"> 14.1. </w:t>
      </w:r>
      <w:r>
        <w:rPr>
          <w:rFonts w:ascii="Times New Roman" w:hAnsi="Times New Roman"/>
          <w:smallCaps/>
        </w:rPr>
        <w:t>doi</w:t>
      </w:r>
      <w:r>
        <w:rPr>
          <w:rFonts w:ascii="Times New Roman" w:hAnsi="Times New Roman"/>
        </w:rPr>
        <w:t xml:space="preserve">: </w:t>
      </w:r>
      <w:hyperlink r:id="rId80">
        <w:r>
          <w:rPr>
            <w:rStyle w:val="InternetLink"/>
            <w:rFonts w:ascii="Times New Roman" w:hAnsi="Times New Roman"/>
          </w:rPr>
          <w:t>10.1097/mco.0b013e32834121b1</w:t>
        </w:r>
      </w:hyperlink>
      <w:r>
        <w:rPr>
          <w:rFonts w:ascii="Times New Roman" w:hAnsi="Times New Roman"/>
        </w:rPr>
        <w:t xml:space="preserve">. </w:t>
      </w:r>
    </w:p>
    <w:p>
      <w:pPr>
        <w:pStyle w:val="TextBodynoindent"/>
        <w:rPr/>
      </w:pPr>
      <w:bookmarkStart w:id="787" w:name="bib-24"/>
      <w:bookmarkEnd w:id="787"/>
      <w:r>
        <w:rPr>
          <w:rFonts w:ascii="Times New Roman" w:hAnsi="Times New Roman"/>
        </w:rPr>
        <w:t xml:space="preserve">Sokal, Robert R. and F. James Rohlf (Feb. 1962). “THE COMPARISON OF DENDROGRAMS BY OBJECTIVE METHODS”. In: </w:t>
      </w:r>
      <w:r>
        <w:rPr>
          <w:rFonts w:ascii="Times New Roman" w:hAnsi="Times New Roman"/>
          <w:i/>
        </w:rPr>
        <w:t>TAXON</w:t>
      </w:r>
      <w:r>
        <w:rPr>
          <w:rFonts w:ascii="Times New Roman" w:hAnsi="Times New Roman"/>
        </w:rPr>
        <w:t xml:space="preserve"> 11.2, pp. 33–40. </w:t>
      </w:r>
      <w:r>
        <w:rPr>
          <w:rFonts w:ascii="Times New Roman" w:hAnsi="Times New Roman"/>
          <w:smallCaps/>
        </w:rPr>
        <w:t>doi</w:t>
      </w:r>
      <w:r>
        <w:rPr>
          <w:rFonts w:ascii="Times New Roman" w:hAnsi="Times New Roman"/>
        </w:rPr>
        <w:t xml:space="preserve">: </w:t>
      </w:r>
      <w:hyperlink r:id="rId81">
        <w:r>
          <w:rPr>
            <w:rStyle w:val="InternetLink"/>
            <w:rFonts w:ascii="Times New Roman" w:hAnsi="Times New Roman"/>
          </w:rPr>
          <w:t>10.2307/1217208</w:t>
        </w:r>
      </w:hyperlink>
      <w:r>
        <w:rPr>
          <w:rFonts w:ascii="Times New Roman" w:hAnsi="Times New Roman"/>
        </w:rPr>
        <w:t xml:space="preserve">. </w:t>
      </w:r>
    </w:p>
    <w:p>
      <w:pPr>
        <w:pStyle w:val="TextBodynoindent"/>
        <w:rPr/>
      </w:pPr>
      <w:bookmarkStart w:id="788" w:name="bib-25"/>
      <w:bookmarkEnd w:id="788"/>
      <w:r>
        <w:rPr>
          <w:rFonts w:ascii="Times New Roman" w:hAnsi="Times New Roman"/>
        </w:rPr>
        <w:t xml:space="preserve">Stong, N. et al. (Mar. 2014). “Subtelomeric CTCF and cohesin binding site organization using improved subtelomere assemblies and a novel annotation pipeline”. In: </w:t>
      </w:r>
      <w:r>
        <w:rPr>
          <w:rFonts w:ascii="Times New Roman" w:hAnsi="Times New Roman"/>
          <w:i/>
        </w:rPr>
        <w:t>Genome</w:t>
      </w:r>
      <w:r>
        <w:rPr>
          <w:rFonts w:ascii="Times New Roman" w:hAnsi="Times New Roman"/>
        </w:rPr>
        <w:t xml:space="preserve"> </w:t>
      </w:r>
      <w:r>
        <w:rPr>
          <w:rFonts w:ascii="Times New Roman" w:hAnsi="Times New Roman"/>
          <w:i/>
        </w:rPr>
        <w:t>Research</w:t>
      </w:r>
      <w:r>
        <w:rPr>
          <w:rFonts w:ascii="Times New Roman" w:hAnsi="Times New Roman"/>
        </w:rPr>
        <w:t xml:space="preserve"> 24.6. </w:t>
      </w:r>
      <w:r>
        <w:rPr>
          <w:rFonts w:ascii="Times New Roman" w:hAnsi="Times New Roman"/>
          <w:smallCaps/>
        </w:rPr>
        <w:t>doi</w:t>
      </w:r>
      <w:r>
        <w:rPr>
          <w:rFonts w:ascii="Times New Roman" w:hAnsi="Times New Roman"/>
        </w:rPr>
        <w:t xml:space="preserve">: </w:t>
      </w:r>
      <w:hyperlink r:id="rId82">
        <w:r>
          <w:rPr>
            <w:rStyle w:val="InternetLink"/>
            <w:rFonts w:ascii="Times New Roman" w:hAnsi="Times New Roman"/>
          </w:rPr>
          <w:t>10.1101/gr.166983.113</w:t>
        </w:r>
      </w:hyperlink>
      <w:r>
        <w:rPr>
          <w:rFonts w:ascii="Times New Roman" w:hAnsi="Times New Roman"/>
        </w:rPr>
        <w:t xml:space="preserve">. </w:t>
      </w:r>
    </w:p>
    <w:p>
      <w:pPr>
        <w:pStyle w:val="TextBodynoindent"/>
        <w:rPr/>
      </w:pPr>
      <w:bookmarkStart w:id="789" w:name="bib-26"/>
      <w:bookmarkEnd w:id="789"/>
      <w:r>
        <w:rPr>
          <w:rFonts w:ascii="Times New Roman" w:hAnsi="Times New Roman"/>
        </w:rPr>
        <w:t>“</w:t>
      </w:r>
      <w:r>
        <w:rPr>
          <w:rFonts w:ascii="Times New Roman" w:hAnsi="Times New Roman"/>
        </w:rPr>
        <w:t xml:space="preserve">The International HapMap Project” (Dec. 2003). In: </w:t>
      </w:r>
      <w:r>
        <w:rPr>
          <w:rFonts w:ascii="Times New Roman" w:hAnsi="Times New Roman"/>
          <w:i/>
        </w:rPr>
        <w:t>Nature</w:t>
      </w:r>
      <w:r>
        <w:rPr>
          <w:rFonts w:ascii="Times New Roman" w:hAnsi="Times New Roman"/>
        </w:rPr>
        <w:t xml:space="preserve"> 426.6968. </w:t>
      </w:r>
      <w:r>
        <w:rPr>
          <w:rFonts w:ascii="Times New Roman" w:hAnsi="Times New Roman"/>
          <w:smallCaps/>
        </w:rPr>
        <w:t>doi</w:t>
      </w:r>
      <w:r>
        <w:rPr>
          <w:rFonts w:ascii="Times New Roman" w:hAnsi="Times New Roman"/>
        </w:rPr>
        <w:t xml:space="preserve">: </w:t>
      </w:r>
      <w:hyperlink r:id="rId83">
        <w:r>
          <w:rPr>
            <w:rStyle w:val="InternetLink"/>
            <w:rFonts w:ascii="Times New Roman" w:hAnsi="Times New Roman"/>
          </w:rPr>
          <w:t>10.1038/nature02168</w:t>
        </w:r>
      </w:hyperlink>
      <w:r>
        <w:rPr>
          <w:rFonts w:ascii="Times New Roman" w:hAnsi="Times New Roman"/>
        </w:rPr>
        <w:t xml:space="preserve">. </w:t>
      </w:r>
    </w:p>
    <w:p>
      <w:pPr>
        <w:pStyle w:val="TextBodynoindent"/>
        <w:rPr/>
      </w:pPr>
      <w:bookmarkStart w:id="790" w:name="bib-27"/>
      <w:bookmarkEnd w:id="790"/>
      <w:r>
        <w:rPr>
          <w:rFonts w:ascii="Times New Roman" w:hAnsi="Times New Roman"/>
        </w:rPr>
        <w:t xml:space="preserve">Treangen, Todd J. and Steven L. Salzberg (Nov. 2011). “Repetitive DNA and next-generation sequencing: computational challenges and solutions”. In: </w:t>
      </w:r>
      <w:r>
        <w:rPr>
          <w:rFonts w:ascii="Times New Roman" w:hAnsi="Times New Roman"/>
          <w:i/>
        </w:rPr>
        <w:t>Nature</w:t>
      </w:r>
      <w:r>
        <w:rPr>
          <w:rFonts w:ascii="Times New Roman" w:hAnsi="Times New Roman"/>
        </w:rPr>
        <w:t xml:space="preserve"> </w:t>
      </w:r>
      <w:r>
        <w:rPr>
          <w:rFonts w:ascii="Times New Roman" w:hAnsi="Times New Roman"/>
          <w:i/>
        </w:rPr>
        <w:t>Reviews</w:t>
      </w:r>
      <w:r>
        <w:rPr>
          <w:rFonts w:ascii="Times New Roman" w:hAnsi="Times New Roman"/>
        </w:rPr>
        <w:t xml:space="preserve"> </w:t>
      </w:r>
      <w:r>
        <w:rPr>
          <w:rFonts w:ascii="Times New Roman" w:hAnsi="Times New Roman"/>
          <w:i/>
        </w:rPr>
        <w:t>Genetics</w:t>
      </w:r>
      <w:r>
        <w:rPr>
          <w:rFonts w:ascii="Times New Roman" w:hAnsi="Times New Roman"/>
        </w:rPr>
        <w:t xml:space="preserve"> 13.1. </w:t>
      </w:r>
      <w:r>
        <w:rPr>
          <w:rFonts w:ascii="Times New Roman" w:hAnsi="Times New Roman"/>
          <w:smallCaps/>
        </w:rPr>
        <w:t>doi</w:t>
      </w:r>
      <w:r>
        <w:rPr>
          <w:rFonts w:ascii="Times New Roman" w:hAnsi="Times New Roman"/>
        </w:rPr>
        <w:t xml:space="preserve">: </w:t>
      </w:r>
      <w:hyperlink r:id="rId84">
        <w:r>
          <w:rPr>
            <w:rStyle w:val="InternetLink"/>
            <w:rFonts w:ascii="Times New Roman" w:hAnsi="Times New Roman"/>
          </w:rPr>
          <w:t>10.1038/nrg3117</w:t>
        </w:r>
      </w:hyperlink>
      <w:r>
        <w:rPr>
          <w:rFonts w:ascii="Times New Roman" w:hAnsi="Times New Roman"/>
        </w:rPr>
        <w:t xml:space="preserve">. </w:t>
      </w:r>
    </w:p>
    <w:p>
      <w:pPr>
        <w:pStyle w:val="TextBodynoindent"/>
        <w:rPr/>
      </w:pPr>
      <w:bookmarkStart w:id="791" w:name="bib-28"/>
      <w:bookmarkEnd w:id="791"/>
      <w:r>
        <w:rPr>
          <w:rFonts w:ascii="Times New Roman" w:hAnsi="Times New Roman"/>
        </w:rPr>
        <w:t xml:space="preserve">Zook, Justin M. et al. (June 2016). “Extensive sequencing of seven human genomes to characterize benchmark reference materials”. In: </w:t>
      </w:r>
      <w:r>
        <w:rPr>
          <w:rFonts w:ascii="Times New Roman" w:hAnsi="Times New Roman"/>
          <w:i/>
        </w:rPr>
        <w:t>Scientific</w:t>
      </w:r>
      <w:r>
        <w:rPr>
          <w:rFonts w:ascii="Times New Roman" w:hAnsi="Times New Roman"/>
        </w:rPr>
        <w:t xml:space="preserve"> </w:t>
      </w:r>
      <w:r>
        <w:rPr>
          <w:rFonts w:ascii="Times New Roman" w:hAnsi="Times New Roman"/>
          <w:i/>
        </w:rPr>
        <w:t>Data</w:t>
      </w:r>
      <w:r>
        <w:rPr>
          <w:rFonts w:ascii="Times New Roman" w:hAnsi="Times New Roman"/>
        </w:rPr>
        <w:t xml:space="preserve"> 3.1. </w:t>
      </w:r>
      <w:r>
        <w:rPr>
          <w:rFonts w:ascii="Times New Roman" w:hAnsi="Times New Roman"/>
          <w:smallCaps/>
        </w:rPr>
        <w:t>doi</w:t>
      </w:r>
      <w:r>
        <w:rPr>
          <w:rFonts w:ascii="Times New Roman" w:hAnsi="Times New Roman"/>
        </w:rPr>
        <w:t xml:space="preserve">: </w:t>
      </w:r>
      <w:hyperlink r:id="rId85">
        <w:r>
          <w:rPr>
            <w:rStyle w:val="InternetLink"/>
            <w:rFonts w:ascii="Times New Roman" w:hAnsi="Times New Roman"/>
          </w:rPr>
          <w:t>10.1038/sdata.2016.25</w:t>
        </w:r>
      </w:hyperlink>
      <w:r>
        <w:rPr>
          <w:rFonts w:ascii="Times New Roman" w:hAnsi="Times New Roman"/>
        </w:rPr>
        <w:t xml:space="preserve">. </w:t>
      </w:r>
    </w:p>
    <w:p>
      <w:pPr>
        <w:pStyle w:val="TextBodynoindent"/>
        <w:spacing w:before="0" w:after="283"/>
        <w:rPr/>
      </w:pPr>
      <w:bookmarkStart w:id="792" w:name="bib-29"/>
      <w:bookmarkEnd w:id="792"/>
      <w:r>
        <w:rPr>
          <w:rFonts w:ascii="Times New Roman" w:hAnsi="Times New Roman"/>
        </w:rPr>
        <w:t xml:space="preserve">Zook, Justin M. et al. (Apr. 2019). “An open resource for accurately benchmarking small variant and reference calls”. In: </w:t>
      </w:r>
      <w:r>
        <w:rPr>
          <w:rFonts w:ascii="Times New Roman" w:hAnsi="Times New Roman"/>
          <w:i/>
        </w:rPr>
        <w:t>Nature</w:t>
      </w:r>
      <w:r>
        <w:rPr>
          <w:rFonts w:ascii="Times New Roman" w:hAnsi="Times New Roman"/>
        </w:rPr>
        <w:t xml:space="preserve"> </w:t>
      </w:r>
      <w:r>
        <w:rPr>
          <w:rFonts w:ascii="Times New Roman" w:hAnsi="Times New Roman"/>
          <w:i/>
        </w:rPr>
        <w:t>Biotechnology</w:t>
      </w:r>
      <w:r>
        <w:rPr>
          <w:rFonts w:ascii="Times New Roman" w:hAnsi="Times New Roman"/>
        </w:rPr>
        <w:t xml:space="preserve"> 37.5. </w:t>
      </w:r>
      <w:r>
        <w:rPr>
          <w:rFonts w:ascii="Times New Roman" w:hAnsi="Times New Roman"/>
          <w:smallCaps/>
        </w:rPr>
        <w:t>doi</w:t>
      </w:r>
      <w:r>
        <w:rPr>
          <w:rFonts w:ascii="Times New Roman" w:hAnsi="Times New Roman"/>
        </w:rPr>
        <w:t xml:space="preserve">: </w:t>
      </w:r>
      <w:hyperlink r:id="rId86">
        <w:r>
          <w:rPr>
            <w:rStyle w:val="InternetLink"/>
            <w:rFonts w:ascii="Times New Roman" w:hAnsi="Times New Roman"/>
          </w:rPr>
          <w:t>10.1038/s41587-019-0074-6</w:t>
        </w:r>
      </w:hyperlink>
      <w:r>
        <w:rPr>
          <w:rFonts w:ascii="Times New Roman" w:hAnsi="Times New Roman"/>
        </w:rPr>
        <w:t>.</w:t>
      </w:r>
    </w:p>
    <w:sectPr>
      <w:footerReference w:type="default" r:id="rId87"/>
      <w:type w:val="nextPage"/>
      <w:pgSz w:w="12240" w:h="15840"/>
      <w:pgMar w:left="1134" w:right="1134" w:header="0" w:top="1134" w:footer="0" w:bottom="1138" w:gutter="0"/>
      <w:pgNumType w:fmt="decimal"/>
      <w:formProt w:val="false"/>
      <w:textDirection w:val="lrTb"/>
      <w:docGrid w:type="default" w:linePitch="600" w:charSpace="32768"/>
    </w:sectPr>
  </w:body>
</w:document>
</file>

<file path=word/comments.xml><?xml version="1.0" encoding="utf-8"?>
<w:comment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comment w:id="0" w:author="Kirill Grigorev" w:date="2020-11-08T21:11:03Z" w:initials="KG">
    <w:p>
      <w:r>
        <w:rPr>
          <w:rFonts w:ascii="Cambria" w:hAnsi="Cambria" w:eastAsia="Noto Serif CJK SC" w:cs="Lohit Devanagari"/>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0"/>
          <w:sz w:val="20"/>
          <w:szCs w:val="24"/>
          <w:u w:val="none"/>
          <w:vertAlign w:val="baseline"/>
          <w:em w:val="none"/>
          <w:lang w:val="en-US" w:eastAsia="zh-CN" w:bidi="hi-IN"/>
        </w:rPr>
        <w:t>“On almost every p and q arm” moved to Discussion, because “almost every” isn’t too quantifiable...</w:t>
      </w:r>
    </w:p>
  </w:comment>
</w:comments>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mbria">
    <w:charset w:val="01"/>
    <w:family w:val="roman"/>
    <w:pitch w:val="default"/>
  </w:font>
  <w:font w:name="Times New Roman">
    <w:charset w:val="01"/>
    <w:family w:val="roman"/>
    <w:pitch w:val="default"/>
  </w:font>
  <w:font w:name="Liberation Sans Unicode MS">
    <w:charset w:val="01"/>
    <w:family w:val="swiss"/>
    <w:pitch w:val="variable"/>
  </w:font>
  <w:font w:name="Liberation Serif">
    <w:altName w:val="Times New Roman"/>
    <w:charset w:val="01"/>
    <w:family w:val="swiss"/>
    <w:pitch w:val="variable"/>
  </w:font>
  <w:font w:name="Liberation Sans">
    <w:altName w:val="Arial"/>
    <w:charset w:val="01"/>
    <w:family w:val="roman"/>
    <w:pitch w:val="default"/>
  </w:font>
  <w:font w:name="Arial">
    <w:charset w:val="01"/>
    <w:family w:val="roman"/>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rPr/>
    </w:pPr>
    <w:r>
      <w:rPr/>
    </w:r>
  </w:p>
  <w:p>
    <w:pPr>
      <w:pStyle w:val="Normal"/>
      <w:jc w:val="center"/>
      <w:rPr/>
    </w:pPr>
    <w:r>
      <w:rPr/>
      <w:fldChar w:fldCharType="begin"/>
    </w:r>
    <w:r>
      <w:rPr/>
      <w:instrText> PAGE </w:instrText>
    </w:r>
    <w:r>
      <w:rPr/>
      <w:fldChar w:fldCharType="separate"/>
    </w:r>
    <w:r>
      <w:rPr/>
      <w:t>4</w:t>
    </w:r>
    <w:r>
      <w:rPr/>
      <w:fldChar w:fldCharType="end"/>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rPr/>
    </w:pPr>
    <w:r>
      <w:rPr/>
    </w:r>
  </w:p>
  <w:p>
    <w:pPr>
      <w:pStyle w:val="Normal"/>
      <w:jc w:val="center"/>
      <w:rPr/>
    </w:pPr>
    <w:r>
      <w:rPr/>
      <w:fldChar w:fldCharType="begin"/>
    </w:r>
    <w:r>
      <w:rPr/>
      <w:instrText> PAGE </w:instrText>
    </w:r>
    <w:r>
      <w:rPr/>
      <w:fldChar w:fldCharType="separate"/>
    </w:r>
    <w:r>
      <w:rPr/>
      <w:t>4</w:t>
    </w:r>
    <w:r>
      <w:rPr/>
      <w:fldChar w:fldCharType="end"/>
    </w:r>
  </w:p>
</w:ftr>
</file>

<file path=word/settings.xml><?xml version="1.0" encoding="utf-8"?>
<w:settings xmlns:w="http://schemas.openxmlformats.org/wordprocessingml/2006/main">
  <w:zoom w:percent="150"/>
  <w:revisionView w:insDel="0" w:formatting="0"/>
  <w:defaultTabStop w:val="1134"/>
  <w:compat>
    <w:compatSetting w:name="compatibilityMode" w:uri="http://schemas.microsoft.com/office/word" w:val="12"/>
    <w:compatSetting w:name="useWord2013TrackBottomHyphenation" w:uri="http://schemas.microsoft.com/office/word" w:val="1"/>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mbria" w:hAnsi="Cambria" w:eastAsia="Noto Serif CJK SC" w:cs="Lohit Devanagari"/>
        <w:szCs w:val="24"/>
        <w:lang w:val="en-US" w:eastAsia="zh-CN" w:bidi="hi-IN"/>
      </w:rPr>
    </w:rPrDefault>
    <w:pPrDefault>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a465b4"/>
    <w:pPr>
      <w:widowControl/>
      <w:bidi w:val="0"/>
      <w:spacing w:before="0" w:after="0"/>
      <w:jc w:val="left"/>
    </w:pPr>
    <w:rPr>
      <w:rFonts w:ascii="Times New Roman" w:hAnsi="Times New Roman" w:eastAsia="Times New Roman" w:cs="Times New Roman"/>
      <w:color w:val="auto"/>
      <w:kern w:val="0"/>
      <w:sz w:val="24"/>
      <w:szCs w:val="24"/>
      <w:lang w:eastAsia="en-US" w:bidi="ar-SA" w:val="en-US"/>
    </w:rPr>
  </w:style>
  <w:style w:type="paragraph" w:styleId="Heading1">
    <w:name w:val="Heading 1"/>
    <w:basedOn w:val="Heading"/>
    <w:next w:val="TextBody"/>
    <w:uiPriority w:val="9"/>
    <w:qFormat/>
    <w:pPr>
      <w:outlineLvl w:val="0"/>
    </w:pPr>
    <w:rPr>
      <w:rFonts w:ascii="Liberation Sans Unicode MS" w:hAnsi="Liberation Sans Unicode MS"/>
      <w:b/>
      <w:bCs/>
      <w:sz w:val="48"/>
      <w:szCs w:val="44"/>
    </w:rPr>
  </w:style>
  <w:style w:type="paragraph" w:styleId="Heading2">
    <w:name w:val="Heading 2"/>
    <w:basedOn w:val="Heading"/>
    <w:next w:val="TextBody"/>
    <w:uiPriority w:val="9"/>
    <w:unhideWhenUsed/>
    <w:qFormat/>
    <w:pPr>
      <w:spacing w:before="200" w:after="120"/>
      <w:outlineLvl w:val="1"/>
    </w:pPr>
    <w:rPr>
      <w:rFonts w:ascii="Liberation Serif" w:hAnsi="Liberation Serif"/>
      <w:b/>
      <w:bCs/>
      <w:sz w:val="36"/>
      <w:szCs w:val="36"/>
    </w:rPr>
  </w:style>
  <w:style w:type="paragraph" w:styleId="Heading3">
    <w:name w:val="Heading 3"/>
    <w:basedOn w:val="Heading"/>
    <w:next w:val="TextBody"/>
    <w:uiPriority w:val="9"/>
    <w:unhideWhenUsed/>
    <w:qFormat/>
    <w:pPr>
      <w:spacing w:before="140" w:after="120"/>
      <w:outlineLvl w:val="2"/>
    </w:pPr>
    <w:rPr>
      <w:rFonts w:ascii="Liberation Serif" w:hAnsi="Liberation Serif"/>
      <w:b/>
      <w:bCs/>
    </w:rPr>
  </w:style>
  <w:style w:type="paragraph" w:styleId="Heading4">
    <w:name w:val="Heading 4"/>
    <w:basedOn w:val="Heading"/>
    <w:next w:val="TextBody"/>
    <w:uiPriority w:val="9"/>
    <w:unhideWhenUsed/>
    <w:qFormat/>
    <w:pPr>
      <w:spacing w:before="120" w:after="120"/>
      <w:outlineLvl w:val="3"/>
    </w:pPr>
    <w:rPr>
      <w:rFonts w:ascii="Liberation Serif" w:hAnsi="Liberation Serif"/>
      <w:b/>
      <w:bCs/>
      <w:sz w:val="24"/>
      <w:szCs w:val="24"/>
    </w:rPr>
  </w:style>
  <w:style w:type="character" w:styleId="DefaultParagraphFont" w:default="1">
    <w:name w:val="Default Paragraph Font"/>
    <w:uiPriority w:val="1"/>
    <w:semiHidden/>
    <w:unhideWhenUsed/>
    <w:qFormat/>
    <w:rPr/>
  </w:style>
  <w:style w:type="character" w:styleId="EndnoteCharacters" w:customStyle="1">
    <w:name w:val="Endnote Characters"/>
    <w:qFormat/>
    <w:rPr/>
  </w:style>
  <w:style w:type="character" w:styleId="FootnoteCharacters" w:customStyle="1">
    <w:name w:val="Footnote Characters"/>
    <w:qFormat/>
    <w:rPr/>
  </w:style>
  <w:style w:type="character" w:styleId="InternetLink" w:customStyle="1">
    <w:name w:val="Internet Link"/>
    <w:rPr>
      <w:color w:val="000080"/>
      <w:u w:val="single"/>
    </w:rPr>
  </w:style>
  <w:style w:type="character" w:styleId="NumberingSymbols" w:customStyle="1">
    <w:name w:val="Numbering Symbols"/>
    <w:qFormat/>
    <w:rPr/>
  </w:style>
  <w:style w:type="paragraph" w:styleId="Heading" w:customStyle="1">
    <w:name w:val="Heading"/>
    <w:basedOn w:val="Normal"/>
    <w:next w:val="TextBody"/>
    <w:qFormat/>
    <w:pPr>
      <w:keepNext w:val="true"/>
      <w:widowControl w:val="false"/>
      <w:overflowPunct w:val="true"/>
      <w:spacing w:before="240" w:after="283"/>
    </w:pPr>
    <w:rPr>
      <w:rFonts w:ascii="Liberation Sans" w:hAnsi="Liberation Sans" w:eastAsia="Noto Serif CJK SC" w:cs="Lohit Devanagari"/>
      <w:sz w:val="28"/>
      <w:szCs w:val="28"/>
      <w:lang w:eastAsia="zh-CN" w:bidi="hi-IN"/>
    </w:rPr>
  </w:style>
  <w:style w:type="paragraph" w:styleId="TextBody">
    <w:name w:val="Body Text"/>
    <w:basedOn w:val="Normal"/>
    <w:pPr>
      <w:widowControl w:val="false"/>
      <w:overflowPunct w:val="true"/>
      <w:spacing w:before="0" w:after="283"/>
    </w:pPr>
    <w:rPr>
      <w:rFonts w:ascii="Cambria" w:hAnsi="Cambria" w:eastAsia="Noto Serif CJK SC" w:cs="Lohit Devanagari"/>
      <w:lang w:eastAsia="zh-CN" w:bidi="hi-IN"/>
    </w:rPr>
  </w:style>
  <w:style w:type="paragraph" w:styleId="List">
    <w:name w:val="List"/>
    <w:basedOn w:val="TextBody"/>
    <w:pPr/>
    <w:rPr>
      <w:rFonts w:ascii="Times New Roman" w:hAnsi="Times New Roman"/>
    </w:rPr>
  </w:style>
  <w:style w:type="paragraph" w:styleId="Caption">
    <w:name w:val="Caption"/>
    <w:basedOn w:val="Normal"/>
    <w:qFormat/>
    <w:pPr>
      <w:suppressLineNumbers/>
      <w:spacing w:before="120" w:after="120"/>
    </w:pPr>
    <w:rPr>
      <w:rFonts w:ascii="Cambria" w:hAnsi="Cambria" w:cs="Lohit Devanagari"/>
      <w:i/>
      <w:iCs/>
      <w:sz w:val="24"/>
      <w:szCs w:val="24"/>
    </w:rPr>
  </w:style>
  <w:style w:type="paragraph" w:styleId="Index" w:customStyle="1">
    <w:name w:val="Index"/>
    <w:basedOn w:val="Normal"/>
    <w:qFormat/>
    <w:pPr>
      <w:widowControl w:val="false"/>
      <w:suppressLineNumbers/>
      <w:overflowPunct w:val="true"/>
    </w:pPr>
    <w:rPr>
      <w:rFonts w:ascii="Cambria" w:hAnsi="Cambria" w:eastAsia="Noto Serif CJK SC" w:cs="Lohit Devanagari"/>
      <w:lang w:eastAsia="zh-CN" w:bidi="hi-IN"/>
    </w:rPr>
  </w:style>
  <w:style w:type="paragraph" w:styleId="Caption1">
    <w:name w:val="caption"/>
    <w:basedOn w:val="Normal"/>
    <w:qFormat/>
    <w:pPr>
      <w:widowControl w:val="false"/>
      <w:suppressLineNumbers/>
      <w:overflowPunct w:val="true"/>
      <w:spacing w:before="120" w:after="120"/>
    </w:pPr>
    <w:rPr>
      <w:rFonts w:ascii="Cambria" w:hAnsi="Cambria" w:eastAsia="Noto Serif CJK SC" w:cs="Lohit Devanagari"/>
      <w:i/>
      <w:iCs/>
      <w:lang w:eastAsia="zh-CN" w:bidi="hi-IN"/>
    </w:rPr>
  </w:style>
  <w:style w:type="paragraph" w:styleId="HorizontalLine" w:customStyle="1">
    <w:name w:val="Horizontal Line"/>
    <w:basedOn w:val="Normal"/>
    <w:next w:val="TextBody"/>
    <w:qFormat/>
    <w:pPr>
      <w:widowControl w:val="false"/>
      <w:pBdr>
        <w:bottom w:val="double" w:sz="2" w:space="0" w:color="808080"/>
      </w:pBdr>
      <w:overflowPunct w:val="true"/>
      <w:spacing w:before="0" w:after="283"/>
    </w:pPr>
    <w:rPr>
      <w:rFonts w:ascii="Cambria" w:hAnsi="Cambria" w:eastAsia="Noto Serif CJK SC" w:cs="Lohit Devanagari"/>
      <w:sz w:val="12"/>
      <w:lang w:eastAsia="zh-CN" w:bidi="hi-IN"/>
    </w:rPr>
  </w:style>
  <w:style w:type="paragraph" w:styleId="Envelopereturn">
    <w:name w:val="envelope return"/>
    <w:basedOn w:val="Normal"/>
    <w:qFormat/>
    <w:pPr>
      <w:widowControl w:val="false"/>
      <w:overflowPunct w:val="true"/>
    </w:pPr>
    <w:rPr>
      <w:rFonts w:ascii="Cambria" w:hAnsi="Cambria" w:eastAsia="Noto Serif CJK SC" w:cs="Lohit Devanagari"/>
      <w:i/>
      <w:lang w:eastAsia="zh-CN" w:bidi="hi-IN"/>
    </w:rPr>
  </w:style>
  <w:style w:type="paragraph" w:styleId="TableContents" w:customStyle="1">
    <w:name w:val="Table Contents"/>
    <w:basedOn w:val="TextBody"/>
    <w:qFormat/>
    <w:pPr/>
    <w:rPr/>
  </w:style>
  <w:style w:type="paragraph" w:styleId="HeaderandFooter" w:customStyle="1">
    <w:name w:val="Header and Footer"/>
    <w:basedOn w:val="Normal"/>
    <w:qFormat/>
    <w:pPr>
      <w:widowControl w:val="false"/>
      <w:suppressLineNumbers/>
      <w:tabs>
        <w:tab w:val="clear" w:pos="1134"/>
        <w:tab w:val="center" w:pos="4986" w:leader="none"/>
        <w:tab w:val="right" w:pos="9972" w:leader="none"/>
      </w:tabs>
      <w:overflowPunct w:val="true"/>
    </w:pPr>
    <w:rPr>
      <w:rFonts w:ascii="Cambria" w:hAnsi="Cambria" w:eastAsia="Noto Serif CJK SC" w:cs="Lohit Devanagari"/>
      <w:lang w:eastAsia="zh-CN" w:bidi="hi-IN"/>
    </w:rPr>
  </w:style>
  <w:style w:type="paragraph" w:styleId="Footer">
    <w:name w:val="Footer"/>
    <w:basedOn w:val="Normal"/>
    <w:pPr>
      <w:widowControl w:val="false"/>
      <w:suppressLineNumbers/>
      <w:tabs>
        <w:tab w:val="clear" w:pos="1134"/>
        <w:tab w:val="center" w:pos="4818" w:leader="none"/>
        <w:tab w:val="right" w:pos="9637" w:leader="none"/>
      </w:tabs>
      <w:overflowPunct w:val="true"/>
    </w:pPr>
    <w:rPr>
      <w:rFonts w:ascii="Cambria" w:hAnsi="Cambria" w:eastAsia="Noto Serif CJK SC" w:cs="Lohit Devanagari"/>
      <w:lang w:eastAsia="zh-CN" w:bidi="hi-IN"/>
    </w:rPr>
  </w:style>
  <w:style w:type="paragraph" w:styleId="Header">
    <w:name w:val="Header"/>
    <w:basedOn w:val="Normal"/>
    <w:pPr>
      <w:widowControl w:val="false"/>
      <w:suppressLineNumbers/>
      <w:tabs>
        <w:tab w:val="clear" w:pos="1134"/>
        <w:tab w:val="center" w:pos="4818" w:leader="none"/>
        <w:tab w:val="right" w:pos="9637" w:leader="none"/>
      </w:tabs>
      <w:overflowPunct w:val="true"/>
    </w:pPr>
    <w:rPr>
      <w:rFonts w:ascii="Cambria" w:hAnsi="Cambria" w:eastAsia="Noto Serif CJK SC" w:cs="Lohit Devanagari"/>
      <w:lang w:eastAsia="zh-CN" w:bidi="hi-IN"/>
    </w:rPr>
  </w:style>
  <w:style w:type="paragraph" w:styleId="TextBodynoindent" w:customStyle="1">
    <w:name w:val="Text Body.noindent"/>
    <w:basedOn w:val="TextBody"/>
    <w:qFormat/>
    <w:pPr/>
    <w:rPr/>
  </w:style>
  <w:style w:type="paragraph" w:styleId="TableContentsnoindent" w:customStyle="1">
    <w:name w:val="Table Contents.noindent"/>
    <w:basedOn w:val="TableContents"/>
    <w:qFormat/>
    <w:pPr/>
    <w:rPr/>
  </w:style>
  <w:style w:type="paragraph" w:styleId="TextBodynopar" w:customStyle="1">
    <w:name w:val="Text Body.nopar"/>
    <w:basedOn w:val="TextBody"/>
    <w:qFormat/>
    <w:pPr/>
    <w:rPr/>
  </w:style>
  <w:style w:type="paragraph" w:styleId="TextBodyindent" w:customStyle="1">
    <w:name w:val="Text Body.indent"/>
    <w:basedOn w:val="TextBody"/>
    <w:qFormat/>
    <w:pPr/>
    <w:rPr/>
  </w:style>
  <w:style w:type="paragraph" w:styleId="Heading1partHead" w:customStyle="1">
    <w:name w:val="Heading 1.partHead"/>
    <w:basedOn w:val="Heading1"/>
    <w:qFormat/>
    <w:pPr>
      <w:jc w:val="center"/>
    </w:pPr>
    <w:rPr/>
  </w:style>
  <w:style w:type="paragraph" w:styleId="TextBodybibitem" w:customStyle="1">
    <w:name w:val="Text Body.bibitem"/>
    <w:basedOn w:val="TextBody"/>
    <w:qFormat/>
    <w:pPr/>
    <w:rPr/>
  </w:style>
  <w:style w:type="paragraph" w:styleId="TextBodybibitemp" w:customStyle="1">
    <w:name w:val="Text Body.bibitem-p"/>
    <w:basedOn w:val="TextBody"/>
    <w:qFormat/>
    <w:pPr/>
    <w:rPr/>
  </w:style>
  <w:style w:type="paragraph" w:styleId="Heading2titleHead" w:customStyle="1">
    <w:name w:val="Heading 2.titleHead"/>
    <w:basedOn w:val="Heading2"/>
    <w:qFormat/>
    <w:pPr>
      <w:jc w:val="center"/>
    </w:pPr>
    <w:rPr/>
  </w:style>
  <w:style w:type="paragraph" w:styleId="ListHeading" w:customStyle="1">
    <w:name w:val="List Heading"/>
    <w:basedOn w:val="Normal"/>
    <w:next w:val="ListContents"/>
    <w:qFormat/>
    <w:pPr>
      <w:widowControl w:val="false"/>
      <w:overflowPunct w:val="true"/>
    </w:pPr>
    <w:rPr>
      <w:rFonts w:ascii="Cambria" w:hAnsi="Cambria" w:eastAsia="Noto Serif CJK SC" w:cs="Lohit Devanagari"/>
      <w:lang w:eastAsia="zh-CN" w:bidi="hi-IN"/>
    </w:rPr>
  </w:style>
  <w:style w:type="paragraph" w:styleId="ListContents" w:customStyle="1">
    <w:name w:val="List Contents"/>
    <w:basedOn w:val="Normal"/>
    <w:qFormat/>
    <w:pPr>
      <w:widowControl w:val="false"/>
      <w:overflowPunct w:val="true"/>
      <w:ind w:left="567" w:hanging="0"/>
    </w:pPr>
    <w:rPr>
      <w:rFonts w:ascii="Cambria" w:hAnsi="Cambria" w:eastAsia="Noto Serif CJK SC" w:cs="Lohit Devanagari"/>
      <w:lang w:eastAsia="zh-CN" w:bidi="hi-IN"/>
    </w:rPr>
  </w:style>
  <w:style w:type="paragraph" w:styleId="ListHeadingenumerateenumitem" w:customStyle="1">
    <w:name w:val="List Heading.enumerate-enumitem"/>
    <w:basedOn w:val="ListHeading"/>
    <w:qFormat/>
    <w:pPr/>
    <w:rPr/>
  </w:style>
  <w:style w:type="paragraph" w:styleId="ListHeadingprintshorthands" w:customStyle="1">
    <w:name w:val="List Heading.printshorthands"/>
    <w:basedOn w:val="ListHeading"/>
    <w:qFormat/>
    <w:pPr/>
    <w:rPr/>
  </w:style>
  <w:style w:type="paragraph" w:styleId="ListContentsthebibliography" w:customStyle="1">
    <w:name w:val="List Contents.thebibliography"/>
    <w:basedOn w:val="ListContents"/>
    <w:qFormat/>
    <w:pPr/>
    <w:rPr/>
  </w:style>
  <w:style w:type="paragraph" w:styleId="ListHeadingthebibliography" w:customStyle="1">
    <w:name w:val="List Heading.thebibliography"/>
    <w:basedOn w:val="ListHeading"/>
    <w:qFormat/>
    <w:pPr/>
    <w:rPr/>
  </w:style>
  <w:style w:type="paragraph" w:styleId="TableHeading" w:customStyle="1">
    <w:name w:val="Table Heading"/>
    <w:basedOn w:val="TableContents"/>
    <w:qFormat/>
    <w:pPr>
      <w:suppressLineNumbers/>
      <w:jc w:val="center"/>
    </w:pPr>
    <w:rPr>
      <w:b/>
      <w:bCs/>
    </w:rPr>
  </w:style>
  <w:style w:type="numbering" w:styleId="NoList" w:default="1">
    <w:name w:val="No List"/>
    <w:uiPriority w:val="99"/>
    <w:semiHidden/>
    <w:unhideWhenUsed/>
    <w:qFormat/>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source.html#X0-teloaging" TargetMode="External"/><Relationship Id="rId3" Type="http://schemas.openxmlformats.org/officeDocument/2006/relationships/hyperlink" Target="source.html#X0-teloeffects" TargetMode="External"/><Relationship Id="rId4" Type="http://schemas.openxmlformats.org/officeDocument/2006/relationships/hyperlink" Target="source.html#X0-moyzis" TargetMode="External"/><Relationship Id="rId5" Type="http://schemas.openxmlformats.org/officeDocument/2006/relationships/hyperlink" Target="source.html#X0-telovars1989" TargetMode="External"/><Relationship Id="rId6" Type="http://schemas.openxmlformats.org/officeDocument/2006/relationships/hyperlink" Target="source.html#X0-telovars1999" TargetMode="External"/><Relationship Id="rId7" Type="http://schemas.openxmlformats.org/officeDocument/2006/relationships/hyperlink" Target="source.html#X0-telovars2018" TargetMode="External"/><Relationship Id="rId8" Type="http://schemas.openxmlformats.org/officeDocument/2006/relationships/hyperlink" Target="source.html#X0-telovars2019" TargetMode="External"/><Relationship Id="rId9" Type="http://schemas.openxmlformats.org/officeDocument/2006/relationships/hyperlink" Target="source.html#X0-telovars2018" TargetMode="External"/><Relationship Id="rId10" Type="http://schemas.openxmlformats.org/officeDocument/2006/relationships/hyperlink" Target="source.html#X0-giab" TargetMode="External"/><Relationship Id="rId11" Type="http://schemas.openxmlformats.org/officeDocument/2006/relationships/hyperlink" Target="source.html#X0-pacbio" TargetMode="External"/><Relationship Id="rId12" Type="http://schemas.openxmlformats.org/officeDocument/2006/relationships/hyperlink" Target="source.html#X0-pacbioccs" TargetMode="External"/><Relationship Id="rId13" Type="http://schemas.openxmlformats.org/officeDocument/2006/relationships/hyperlink" Target="source.html#X0-illumina" TargetMode="External"/><Relationship Id="rId14" Type="http://schemas.openxmlformats.org/officeDocument/2006/relationships/hyperlink" Target="source.html#X0-10x" TargetMode="External"/><Relationship Id="rId15" Type="http://schemas.openxmlformats.org/officeDocument/2006/relationships/hyperlink" Target="source.html#X0-grch38" TargetMode="External"/><Relationship Id="rId16" Type="http://schemas.openxmlformats.org/officeDocument/2006/relationships/hyperlink" Target="source.html#X0-hg38" TargetMode="External"/><Relationship Id="rId17" Type="http://schemas.openxmlformats.org/officeDocument/2006/relationships/hyperlink" Target="source.html#X0-riethman2014" TargetMode="External"/><Relationship Id="rId18" Type="http://schemas.openxmlformats.org/officeDocument/2006/relationships/hyperlink" Target="source.html#X0-giab" TargetMode="External"/><Relationship Id="rId19" Type="http://schemas.openxmlformats.org/officeDocument/2006/relationships/image" Target="media/image1.png"/><Relationship Id="rId20" Type="http://schemas.openxmlformats.org/officeDocument/2006/relationships/footer" Target="footer1.xml"/><Relationship Id="rId21" Type="http://schemas.openxmlformats.org/officeDocument/2006/relationships/footer" Target="footer2.xml"/><Relationship Id="rId22" Type="http://schemas.openxmlformats.org/officeDocument/2006/relationships/image" Target="media/image2.png"/><Relationship Id="rId23" Type="http://schemas.openxmlformats.org/officeDocument/2006/relationships/image" Target="media/image3.png"/><Relationship Id="rId24" Type="http://schemas.openxmlformats.org/officeDocument/2006/relationships/hyperlink" Target="source.html#X0-telomerecat" TargetMode="External"/><Relationship Id="rId25" Type="http://schemas.openxmlformats.org/officeDocument/2006/relationships/hyperlink" Target="source.html#X0-levenshtein" TargetMode="External"/><Relationship Id="rId26" Type="http://schemas.openxmlformats.org/officeDocument/2006/relationships/image" Target="media/image4.png"/><Relationship Id="rId27" Type="http://schemas.openxmlformats.org/officeDocument/2006/relationships/hyperlink" Target="source.html#X0-miga2015" TargetMode="External"/><Relationship Id="rId28" Type="http://schemas.openxmlformats.org/officeDocument/2006/relationships/hyperlink" Target="source.html#X0-ngslowcomplexity" TargetMode="External"/><Relationship Id="rId29" Type="http://schemas.openxmlformats.org/officeDocument/2006/relationships/hyperlink" Target="source.html#X0-luxton2020" TargetMode="External"/><Relationship Id="rId30" Type="http://schemas.openxmlformats.org/officeDocument/2006/relationships/hyperlink" Target="source.html#X0-telovars2019" TargetMode="External"/><Relationship Id="rId31" Type="http://schemas.openxmlformats.org/officeDocument/2006/relationships/hyperlink" Target="source.html#X0-cpg" TargetMode="External"/><Relationship Id="rId32" Type="http://schemas.openxmlformats.org/officeDocument/2006/relationships/hyperlink" Target="source.html#X0-telovars1989" TargetMode="External"/><Relationship Id="rId33" Type="http://schemas.openxmlformats.org/officeDocument/2006/relationships/hyperlink" Target="source.html#X0-telovars1999" TargetMode="External"/><Relationship Id="rId34" Type="http://schemas.openxmlformats.org/officeDocument/2006/relationships/hyperlink" Target="source.html#X0-telovars2018" TargetMode="External"/><Relationship Id="rId35" Type="http://schemas.openxmlformats.org/officeDocument/2006/relationships/hyperlink" Target="source.html#X0-telovars2019" TargetMode="External"/><Relationship Id="rId36" Type="http://schemas.openxmlformats.org/officeDocument/2006/relationships/hyperlink" Target="source.html#X0-riethman2014" TargetMode="External"/><Relationship Id="rId37" Type="http://schemas.openxmlformats.org/officeDocument/2006/relationships/hyperlink" Target="source.html#X0-telomerecat" TargetMode="External"/><Relationship Id="rId38" Type="http://schemas.openxmlformats.org/officeDocument/2006/relationships/image" Target="media/image5.png"/><Relationship Id="rId39" Type="http://schemas.openxmlformats.org/officeDocument/2006/relationships/hyperlink" Target="source.html#X0-grch38" TargetMode="External"/><Relationship Id="rId40" Type="http://schemas.openxmlformats.org/officeDocument/2006/relationships/hyperlink" Target="source.html#X0-hg38" TargetMode="External"/><Relationship Id="rId41" Type="http://schemas.openxmlformats.org/officeDocument/2006/relationships/hyperlink" Target="source.html#X0-riethman2014" TargetMode="External"/><Relationship Id="rId42" Type="http://schemas.openxmlformats.org/officeDocument/2006/relationships/hyperlink" Target="source.html#X0-minimap" TargetMode="External"/><Relationship Id="rId43" Type="http://schemas.openxmlformats.org/officeDocument/2006/relationships/hyperlink" Target="source.html#X0-HG001" TargetMode="External"/><Relationship Id="rId44" Type="http://schemas.openxmlformats.org/officeDocument/2006/relationships/hyperlink" Target="source.html#X0-HG00X" TargetMode="External"/><Relationship Id="rId45" Type="http://schemas.openxmlformats.org/officeDocument/2006/relationships/hyperlink" Target="source.html#X0-giab" TargetMode="External"/><Relationship Id="rId46" Type="http://schemas.openxmlformats.org/officeDocument/2006/relationships/hyperlink" Target="source.html#X0-pacbio" TargetMode="External"/><Relationship Id="rId47" Type="http://schemas.openxmlformats.org/officeDocument/2006/relationships/hyperlink" Target="source.html#X0-pacbioccs" TargetMode="External"/><Relationship Id="rId48" Type="http://schemas.openxmlformats.org/officeDocument/2006/relationships/hyperlink" Target="source.html#X0-telomerecat" TargetMode="External"/><Relationship Id="rId49" Type="http://schemas.openxmlformats.org/officeDocument/2006/relationships/hyperlink" Target="source.html#X0-twins_study" TargetMode="External"/><Relationship Id="rId50" Type="http://schemas.openxmlformats.org/officeDocument/2006/relationships/hyperlink" Target="source.html#X0-telomerecat" TargetMode="External"/><Relationship Id="rId51" Type="http://schemas.openxmlformats.org/officeDocument/2006/relationships/hyperlink" Target="source.html#X0-jellyfish" TargetMode="External"/><Relationship Id="rId52" Type="http://schemas.openxmlformats.org/officeDocument/2006/relationships/hyperlink" Target="source.html#X0-george" TargetMode="External"/><Relationship Id="rId53" Type="http://schemas.openxmlformats.org/officeDocument/2006/relationships/image" Target="media/image6.png"/><Relationship Id="rId54" Type="http://schemas.openxmlformats.org/officeDocument/2006/relationships/hyperlink" Target="source.html#X0-hepc_entropy" TargetMode="External"/><Relationship Id="rId55" Type="http://schemas.openxmlformats.org/officeDocument/2006/relationships/hyperlink" Target="source.html#X0-levenshtein" TargetMode="External"/><Relationship Id="rId56" Type="http://schemas.openxmlformats.org/officeDocument/2006/relationships/hyperlink" Target="source.html#X0-cophenetic" TargetMode="External"/><Relationship Id="rId57" Type="http://schemas.openxmlformats.org/officeDocument/2006/relationships/hyperlink" Target="source.html#X0-twins_study" TargetMode="External"/><Relationship Id="rId58" Type="http://schemas.openxmlformats.org/officeDocument/2006/relationships/hyperlink" Target="https://lsda.jsc.nasa.gov/Request/dataRequestFAQ" TargetMode="External"/><Relationship Id="rId59" Type="http://schemas.openxmlformats.org/officeDocument/2006/relationships/hyperlink" Target="https://github.com/lankycyril/edgecase" TargetMode="External"/><Relationship Id="rId60" Type="http://schemas.openxmlformats.org/officeDocument/2006/relationships/hyperlink" Target="https://doi.org/10.1093/nar/17.12.4611" TargetMode="External"/><Relationship Id="rId61" Type="http://schemas.openxmlformats.org/officeDocument/2006/relationships/hyperlink" Target="https://doi.org/10.1093/nar/gky066" TargetMode="External"/><Relationship Id="rId62" Type="http://schemas.openxmlformats.org/officeDocument/2006/relationships/hyperlink" Target="https://doi.org/10.1152/physrev.00026.2007" TargetMode="External"/><Relationship Id="rId63" Type="http://schemas.openxmlformats.org/officeDocument/2006/relationships/hyperlink" Target="https://doi.org/10.1038/nature07517" TargetMode="External"/><Relationship Id="rId64" Type="http://schemas.openxmlformats.org/officeDocument/2006/relationships/hyperlink" Target="https://doi.org/10.1093/nar/gky1289" TargetMode="External"/><Relationship Id="rId65" Type="http://schemas.openxmlformats.org/officeDocument/2006/relationships/hyperlink" Target="https://doi.org/10.1093/hmg/8.9.1637" TargetMode="External"/><Relationship Id="rId66" Type="http://schemas.openxmlformats.org/officeDocument/2006/relationships/hyperlink" Target="https://doi.org/10.1126/science.1162986" TargetMode="External"/><Relationship Id="rId67" Type="http://schemas.openxmlformats.org/officeDocument/2006/relationships/hyperlink" Target="https://doi.org/10.1038/s41598-017-14403-y" TargetMode="External"/><Relationship Id="rId68" Type="http://schemas.openxmlformats.org/officeDocument/2006/relationships/hyperlink" Target="https://www.10xgenomics.com/" TargetMode="External"/><Relationship Id="rId69" Type="http://schemas.openxmlformats.org/officeDocument/2006/relationships/hyperlink" Target="https://doi.org/10.1007/bf02056895" TargetMode="External"/><Relationship Id="rId70" Type="http://schemas.openxmlformats.org/officeDocument/2006/relationships/hyperlink" Target="https://doi.org/10.1038/35057062" TargetMode="External"/><Relationship Id="rId71" Type="http://schemas.openxmlformats.org/officeDocument/2006/relationships/hyperlink" Target="https://doi.org/10.1093/nar/gky297" TargetMode="External"/><Relationship Id="rId72" Type="http://schemas.openxmlformats.org/officeDocument/2006/relationships/hyperlink" Target="https://doi.org/10.1093/bioinformatics/bty191" TargetMode="External"/><Relationship Id="rId73" Type="http://schemas.openxmlformats.org/officeDocument/2006/relationships/hyperlink" Target="https://doi.org/10.2139/ssrn.3646569" TargetMode="External"/><Relationship Id="rId74" Type="http://schemas.openxmlformats.org/officeDocument/2006/relationships/hyperlink" Target="https://doi.org/10.1093/bioinformatics/btr011" TargetMode="External"/><Relationship Id="rId75" Type="http://schemas.openxmlformats.org/officeDocument/2006/relationships/hyperlink" Target="https://doi.org/10.1007/s10577-015-9488-2" TargetMode="External"/><Relationship Id="rId76" Type="http://schemas.openxmlformats.org/officeDocument/2006/relationships/hyperlink" Target="https://doi.org/10.1086/508889" TargetMode="External"/><Relationship Id="rId77" Type="http://schemas.openxmlformats.org/officeDocument/2006/relationships/hyperlink" Target="https://doi.org/10.1073/pnas.85.18.6622" TargetMode="External"/><Relationship Id="rId78" Type="http://schemas.openxmlformats.org/officeDocument/2006/relationships/hyperlink" Target="https://doi.org/10.1261/rna.1748309" TargetMode="External"/><Relationship Id="rId79" Type="http://schemas.openxmlformats.org/officeDocument/2006/relationships/hyperlink" Target="https://doi.org/10.1101/gr.213611.116" TargetMode="External"/><Relationship Id="rId80" Type="http://schemas.openxmlformats.org/officeDocument/2006/relationships/hyperlink" Target="https://doi.org/10.1097/mco.0b013e32834121b1" TargetMode="External"/><Relationship Id="rId81" Type="http://schemas.openxmlformats.org/officeDocument/2006/relationships/hyperlink" Target="https://doi.org/10.2307/1217208" TargetMode="External"/><Relationship Id="rId82" Type="http://schemas.openxmlformats.org/officeDocument/2006/relationships/hyperlink" Target="https://doi.org/10.1101/gr.166983.113" TargetMode="External"/><Relationship Id="rId83" Type="http://schemas.openxmlformats.org/officeDocument/2006/relationships/hyperlink" Target="https://doi.org/10.1038/nature02168" TargetMode="External"/><Relationship Id="rId84" Type="http://schemas.openxmlformats.org/officeDocument/2006/relationships/hyperlink" Target="https://doi.org/10.1038/nrg3117" TargetMode="External"/><Relationship Id="rId85" Type="http://schemas.openxmlformats.org/officeDocument/2006/relationships/hyperlink" Target="https://doi.org/10.1038/sdata.2016.25" TargetMode="External"/><Relationship Id="rId86" Type="http://schemas.openxmlformats.org/officeDocument/2006/relationships/hyperlink" Target="https://doi.org/10.1038/s41587-019-0074-6" TargetMode="External"/><Relationship Id="rId87" Type="http://schemas.openxmlformats.org/officeDocument/2006/relationships/footer" Target="footer3.xml"/><Relationship Id="rId88" Type="http://schemas.openxmlformats.org/officeDocument/2006/relationships/comments" Target="comments.xml"/><Relationship Id="rId89" Type="http://schemas.openxmlformats.org/officeDocument/2006/relationships/fontTable" Target="fontTable.xml"/><Relationship Id="rId90" Type="http://schemas.openxmlformats.org/officeDocument/2006/relationships/settings" Target="settings.xml"/><Relationship Id="rId91"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169</TotalTime>
  <Application>LibreOffice/6.3.5.2$Linux_X86_64 LibreOffice_project/30$Build-2</Application>
  <Pages>20</Pages>
  <Words>6595</Words>
  <Characters>37730</Characters>
  <CharactersWithSpaces>44285</CharactersWithSpaces>
  <Paragraphs>673</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2020-11-06T12:05:00Z</dcterms:created>
  <dc:creator/>
  <dc:description/>
  <dc:language>en-US</dc:language>
  <cp:lastModifiedBy>Kirill Grigorev</cp:lastModifiedBy>
  <dcterms:modified xsi:type="dcterms:W3CDTF">2020-11-08T22:08:26Z</dcterms:modified>
  <cp:revision>45</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y fmtid="{D5CDD505-2E9C-101B-9397-08002B2CF9AE}" pid="8" name="originator">
    <vt:lpwstr>TeX4ht (http://www.tug.org/tex4ht/)</vt:lpwstr>
  </property>
  <property fmtid="{D5CDD505-2E9C-101B-9397-08002B2CF9AE}" pid="9" name="src">
    <vt:lpwstr>source.tex</vt:lpwstr>
  </property>
</Properties>
</file>