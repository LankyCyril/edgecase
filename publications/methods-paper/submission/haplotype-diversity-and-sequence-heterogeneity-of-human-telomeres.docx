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2.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_rels/document.xml.rels" ContentType="application/vnd.openxmlformats-package.relationship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footer3.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6</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w:t>
      </w:r>
      <w:r>
        <w:rPr>
          <w:rFonts w:ascii="Times New Roman" w:hAnsi="Times New Roman"/>
          <w:position w:val="6"/>
          <w:sz w:val="16"/>
        </w:rPr>
        <w:t>7</w:t>
      </w:r>
      <w:r>
        <w:rPr>
          <w:rFonts w:ascii="Times New Roman" w:hAnsi="Times New Roman"/>
          <w:position w:val="6"/>
          <w:sz w:val="16"/>
        </w:rPr>
        <w:t xml:space="preserve"> *</w:t>
      </w:r>
      <w:r>
        <w:rPr>
          <w:rFonts w:ascii="Times New Roman" w:hAnsi="Times New Roman"/>
          <w:sz w:val="20"/>
        </w:rPr>
        <w:t xml:space="preserve"> </w:t>
      </w:r>
    </w:p>
    <w:p>
      <w:pPr>
        <w:pStyle w:val="TextBodynoindent"/>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KBR, Houston, TX</w:t>
      </w:r>
      <w:r>
        <w:rPr>
          <w:rFonts w:ascii="Times New Roman" w:hAnsi="Times New Roman"/>
          <w:sz w:val="20"/>
        </w:rPr>
        <w:br/>
      </w:r>
      <w:r>
        <w:rPr>
          <w:rFonts w:ascii="Times New Roman" w:hAnsi="Times New Roman"/>
          <w:position w:val="6"/>
          <w:sz w:val="16"/>
        </w:rPr>
        <w:t>7</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completing maps of telomeres and providing new tools for such research (Nurk et al., 2020) can provide insight into telomere biology and enable novel approaches to analyze the effects of</w:t>
      </w:r>
      <w:ins w:id="2" w:author="Kirill Grigorev" w:date="2020-11-08T21:35:07Z">
        <w:r>
          <w:rPr>
            <w:rFonts w:ascii="Times New Roman" w:hAnsi="Times New Roman"/>
          </w:rPr>
          <w:t xml:space="preserve"> aging, environment, and</w:t>
        </w:r>
      </w:ins>
      <w:r>
        <w:rPr>
          <w:rFonts w:ascii="Times New Roman" w:hAnsi="Times New Roman"/>
        </w:rPr>
        <w:t xml:space="preserve"> health status</w:t>
      </w:r>
      <w:ins w:id="3" w:author="Kirill Grigorev" w:date="2020-11-08T21:35:36Z">
        <w:r>
          <w:rPr>
            <w:rFonts w:ascii="Times New Roman" w:hAnsi="Times New Roman"/>
          </w:rPr>
          <w:t xml:space="preserve"> (Lee et al., </w:t>
        </w:r>
      </w:ins>
      <w:hyperlink r:id="rId9">
        <w:ins w:id="4" w:author="Kirill Grigorev" w:date="2020-11-08T21:35:36Z">
          <w:r>
            <w:rPr>
              <w:rStyle w:val="InternetLink"/>
              <w:rFonts w:ascii="Times New Roman" w:hAnsi="Times New Roman"/>
            </w:rPr>
            <w:t>2018</w:t>
          </w:r>
        </w:ins>
      </w:hyperlink>
      <w:ins w:id="5" w:author="Kirill Grigorev" w:date="2020-11-08T21:35:36Z">
        <w:r>
          <w:rPr>
            <w:rFonts w:ascii="Times New Roman" w:hAnsi="Times New Roman"/>
          </w:rPr>
          <w:t>)</w:t>
        </w:r>
      </w:ins>
      <w:del w:id="6" w:author="Kirill Grigorev" w:date="2020-11-08T21:35:24Z">
        <w:r>
          <w:rPr>
            <w:rFonts w:ascii="Times New Roman" w:hAnsi="Times New Roman"/>
          </w:rPr>
          <w:delText>, aging, and environment</w:delText>
        </w:r>
      </w:del>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10">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1">
        <w:r>
          <w:rPr>
            <w:rStyle w:val="InternetLink"/>
            <w:rFonts w:ascii="Times New Roman" w:hAnsi="Times New Roman"/>
          </w:rPr>
          <w:t>2009</w:t>
        </w:r>
      </w:hyperlink>
      <w:r>
        <w:rPr>
          <w:rFonts w:ascii="Times New Roman" w:hAnsi="Times New Roman"/>
        </w:rPr>
        <w:t xml:space="preserve">; Ardui et al., </w:t>
      </w:r>
      <w:hyperlink r:id="rId12">
        <w:r>
          <w:rPr>
            <w:rStyle w:val="InternetLink"/>
            <w:rFonts w:ascii="Times New Roman" w:hAnsi="Times New Roman"/>
          </w:rPr>
          <w:t>2018</w:t>
        </w:r>
      </w:hyperlink>
      <w:r>
        <w:rPr>
          <w:rFonts w:ascii="Times New Roman" w:hAnsi="Times New Roman"/>
        </w:rPr>
        <w:t xml:space="preserve">), and short-read Illumina (Bentley et al., </w:t>
      </w:r>
      <w:hyperlink r:id="rId13">
        <w:r>
          <w:rPr>
            <w:rStyle w:val="InternetLink"/>
            <w:rFonts w:ascii="Times New Roman" w:hAnsi="Times New Roman"/>
          </w:rPr>
          <w:t>2008</w:t>
        </w:r>
      </w:hyperlink>
      <w:r>
        <w:rPr>
          <w:rFonts w:ascii="Times New Roman" w:hAnsi="Times New Roman"/>
        </w:rPr>
        <w:t>) and 10X Genomics [Chromium] (</w:t>
      </w:r>
      <w:hyperlink r:id="rId14">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5">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6">
        <w:r>
          <w:rPr>
            <w:rStyle w:val="InternetLink"/>
            <w:rFonts w:ascii="Times New Roman" w:hAnsi="Times New Roman"/>
          </w:rPr>
          <w:t>2001</w:t>
        </w:r>
      </w:hyperlink>
      <w:r>
        <w:rPr>
          <w:rFonts w:ascii="Times New Roman" w:hAnsi="Times New Roman"/>
        </w:rPr>
        <w:t xml:space="preserve">) and human subtelomeric assemblies (Stong et al., </w:t>
      </w:r>
      <w:hyperlink r:id="rId17">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We then aligned</w:t>
      </w:r>
      <w:ins w:id="7" w:author="Kirill Grigorev" w:date="2020-11-08T21:45:01Z">
        <w:r>
          <w:rPr>
            <w:rFonts w:ascii="Times New Roman" w:hAnsi="Times New Roman"/>
          </w:rPr>
          <w:t xml:space="preserve"> to it</w:t>
        </w:r>
      </w:ins>
      <w:r>
        <w:rPr>
          <w:rFonts w:ascii="Times New Roman" w:hAnsi="Times New Roman"/>
        </w:rPr>
        <w:t xml:space="preserve"> PacBio CCS reads of seven Genome in a Bottle [GIAB] (Zook et al., </w:t>
      </w:r>
      <w:hyperlink r:id="rId18">
        <w:r>
          <w:rPr>
            <w:rStyle w:val="InternetLink"/>
            <w:rFonts w:ascii="Times New Roman" w:hAnsi="Times New Roman"/>
          </w:rPr>
          <w:t>2019</w:t>
        </w:r>
      </w:hyperlink>
      <w:r>
        <w:rPr>
          <w:rFonts w:ascii="Times New Roman" w:hAnsi="Times New Roman"/>
        </w:rPr>
        <w:t>) human subjects (HG001 through HG007)</w:t>
      </w:r>
      <w:ins w:id="8" w:author="Kirill Grigorev" w:date="2020-11-08T21:45:40Z">
        <w:r>
          <w:rPr>
            <w:rFonts w:ascii="Times New Roman" w:hAnsi="Times New Roman"/>
          </w:rPr>
          <w:t xml:space="preserve"> from three different ancestries </w:t>
        </w:r>
      </w:ins>
      <w:ins w:id="9" w:author="Kirill Grigorev" w:date="2020-11-08T21:46:00Z">
        <w:r>
          <w:rPr>
            <w:rFonts w:ascii="Times New Roman" w:hAnsi="Times New Roman"/>
          </w:rPr>
          <w:t>(Azhkenazim, Chinese, and Utah), which included two son/father/mother trios (</w:t>
        </w:r>
      </w:ins>
      <w:ins w:id="10" w:author="Kirill Grigorev" w:date="2020-11-08T21:46:00Z">
        <w:r>
          <w:rPr>
            <w:rFonts w:ascii="Times New Roman" w:hAnsi="Times New Roman"/>
            <w:b/>
            <w:bCs/>
          </w:rPr>
          <w:t>Supplemental Table S1</w:t>
        </w:r>
      </w:ins>
      <w:ins w:id="11" w:author="Kirill Grigorev" w:date="2020-11-08T21:46:00Z">
        <w:r>
          <w:rPr>
            <w:rFonts w:ascii="Times New Roman" w:hAnsi="Times New Roman"/>
            <w:b w:val="false"/>
            <w:bCs w:val="false"/>
          </w:rPr>
          <w:t>).</w:t>
        </w:r>
      </w:ins>
      <w:del w:id="12" w:author="Kirill Grigorev" w:date="2020-11-08T21:45:12Z">
        <w:r>
          <w:rPr>
            <w:rFonts w:ascii="Times New Roman" w:hAnsi="Times New Roman"/>
          </w:rPr>
          <w:delText xml:space="preserve"> to </w:delText>
        </w:r>
      </w:del>
      <w:del w:id="13" w:author="Kirill Grigorev" w:date="2020-11-08T21:45:12Z">
        <w:r>
          <w:rPr>
            <w:rFonts w:ascii="Times New Roman" w:hAnsi="Times New Roman"/>
            <w:i/>
          </w:rPr>
          <w:delText>hg38ext</w:delText>
        </w:r>
      </w:del>
      <w:del w:id="14" w:author="Kirill Grigorev" w:date="2020-11-08T21:46:39Z">
        <w:r>
          <w:rPr>
            <w:rFonts w:ascii="Times New Roman" w:hAnsi="Times New Roman"/>
          </w:rPr>
          <w:delText>, and</w:delText>
        </w:r>
      </w:del>
      <w:r>
        <w:rPr>
          <w:rFonts w:ascii="Times New Roman" w:hAnsi="Times New Roman"/>
        </w:rPr>
        <w:t xml:space="preserve"> </w:t>
      </w:r>
      <w:del w:id="15" w:author="Kirill Grigorev" w:date="2020-11-08T21:46:42Z">
        <w:r>
          <w:rPr>
            <w:rFonts w:ascii="Times New Roman" w:hAnsi="Times New Roman"/>
          </w:rPr>
          <w:delText>i</w:delText>
        </w:r>
      </w:del>
      <w:ins w:id="16" w:author="Kirill Grigorev" w:date="2020-11-08T21:46:41Z">
        <w:r>
          <w:rPr>
            <w:rFonts w:ascii="Times New Roman" w:hAnsi="Times New Roman"/>
          </w:rPr>
          <w:t>I</w:t>
        </w:r>
      </w:ins>
      <w:r>
        <w:rPr>
          <w:rFonts w:ascii="Times New Roman" w:hAnsi="Times New Roman"/>
        </w:rPr>
        <w:t xml:space="preserve">n total, </w:t>
      </w:r>
      <w:ins w:id="17" w:author="Kirill Grigorev" w:date="2020-11-08T21:47:43Z">
        <w:r>
          <w:rPr>
            <w:rFonts w:ascii="Times New Roman" w:hAnsi="Times New Roman"/>
          </w:rPr>
          <w:t xml:space="preserve">we </w:t>
        </w:r>
      </w:ins>
      <w:r>
        <w:rPr>
          <w:rFonts w:ascii="Times New Roman" w:hAnsi="Times New Roman"/>
        </w:rPr>
        <w:t xml:space="preserve">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S2</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9"/>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18" w:author="Kirill Grigorev" w:date="2020-11-08T21:09:49Z">
        <w:r>
          <w:rPr>
            <w:rFonts w:ascii="Times New Roman" w:hAnsi="Times New Roman"/>
          </w:rPr>
          <w:t xml:space="preserve"> 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19" w:author="Kirill Grigorev" w:date="2020-11-08T21:10:55Z">
        <w:commentRangeStart w:id="0"/>
        <w:r>
          <w:rPr>
            <w:rFonts w:ascii="Times New Roman" w:hAnsi="Times New Roman"/>
          </w:rPr>
          <w:delText xml:space="preserve"> in almost every p and q arm</w:delText>
        </w:r>
      </w:del>
      <w:r>
        <w:rPr>
          <w:rFonts w:ascii="Times New Roman" w:hAnsi="Times New Roman"/>
        </w:rPr>
      </w:r>
      <w:commentRangeEnd w:id="0"/>
      <w:r>
        <w:commentReference w:id="0"/>
      </w:r>
      <w:r>
        <w:rPr>
          <w:rFonts w:ascii="Times New Roman" w:hAnsi="Times New Roman"/>
        </w:rPr>
        <w:t xml:space="preserve">, and they were enriched for the </w:t>
      </w:r>
      <w:del w:id="20" w:author="Kirill Grigorev" w:date="2020-11-08T21:11:31Z">
        <w:r>
          <w:rPr>
            <w:rFonts w:ascii="Times New Roman" w:hAnsi="Times New Roman"/>
          </w:rPr>
          <w:delText>centromeric</w:delText>
        </w:r>
      </w:del>
      <w:ins w:id="21"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p>
      <w:pPr>
        <w:sectPr>
          <w:footerReference w:type="default" r:id="rId20"/>
          <w:type w:val="nextPage"/>
          <w:pgSz w:w="12240" w:h="15840"/>
          <w:pgMar w:left="1134" w:right="1134" w:header="0" w:top="1134" w:footer="0" w:bottom="1138" w:gutter="0"/>
          <w:pgNumType w:fmt="decimal"/>
          <w:formProt w:val="false"/>
          <w:textDirection w:val="lrTb"/>
          <w:docGrid w:type="default" w:linePitch="600" w:charSpace="32768"/>
        </w:sect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spacing w:lineRule="auto" w:line="360"/>
        <w:rPr>
          <w:rFonts w:ascii="Times New Roman" w:hAnsi="Times New Roman"/>
        </w:rPr>
      </w:pPr>
      <w:r>
        <w:rPr>
          <w:rFonts w:ascii="Times New Roman" w:hAnsi="Times New Roman"/>
        </w:rPr>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5" w:name="TBL-1-1-2"/>
            <w:bookmarkEnd w:id="15"/>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6" w:name="TBL-1-1-3"/>
            <w:bookmarkEnd w:id="16"/>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7" w:name="TBL-1-1-10"/>
            <w:bookmarkEnd w:id="17"/>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8" w:name="TBL-1-2-2"/>
            <w:bookmarkStart w:id="19" w:name="TBL-1-2-2"/>
            <w:bookmarkEnd w:id="19"/>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0" w:name="TBL-1-2-3"/>
            <w:bookmarkStart w:id="21" w:name="TBL-1-2-3"/>
            <w:bookmarkEnd w:id="21"/>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2" w:name="TBL-1-2-4"/>
            <w:bookmarkEnd w:id="2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3" w:name="TBL-1-2-5"/>
            <w:bookmarkEnd w:id="23"/>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4" w:name="TBL-1-2-6"/>
            <w:bookmarkEnd w:id="2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5" w:name="TBL-1-2-7"/>
            <w:bookmarkEnd w:id="25"/>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6" w:name="TBL-1-2-8"/>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7" w:name="TBL-1-2-9"/>
            <w:bookmarkEnd w:id="27"/>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8" w:name="TBL-1-2-10"/>
            <w:bookmarkEnd w:id="28"/>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9" w:name="TBL-1-2-11"/>
            <w:bookmarkEnd w:id="29"/>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0" w:name="TBL-1-2-12"/>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1" w:name="TBL-1-2-13"/>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2" w:name="TBL-1-2-14"/>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3" w:name="TBL-1-2-15"/>
            <w:bookmarkEnd w:id="33"/>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4" w:name="TBL-1-2-16"/>
            <w:bookmarkEnd w:id="3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5" w:name="TBL-1-2-17"/>
            <w:bookmarkEnd w:id="35"/>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6" w:name="TBL-1-3-2"/>
            <w:bookmarkEnd w:id="3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7" w:name="TBL-1-3-3"/>
            <w:bookmarkEnd w:id="3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 w:name="TBL-1-3-4"/>
            <w:bookmarkEnd w:id="38"/>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5"/>
            <w:bookmarkEnd w:id="39"/>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6"/>
            <w:bookmarkEnd w:id="40"/>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7"/>
            <w:bookmarkEnd w:id="41"/>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8"/>
            <w:bookmarkEnd w:id="42"/>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9"/>
            <w:bookmarkEnd w:id="43"/>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10"/>
            <w:bookmarkEnd w:id="44"/>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1"/>
            <w:bookmarkEnd w:id="45"/>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2"/>
            <w:bookmarkEnd w:id="46"/>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3"/>
            <w:bookmarkEnd w:id="47"/>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4"/>
            <w:bookmarkEnd w:id="48"/>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5"/>
            <w:bookmarkEnd w:id="49"/>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6"/>
            <w:bookmarkEnd w:id="50"/>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7"/>
            <w:bookmarkEnd w:id="51"/>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4-1"/>
            <w:bookmarkStart w:id="53" w:name="TBL-1-4-"/>
            <w:bookmarkEnd w:id="52"/>
            <w:bookmarkEnd w:id="5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 w:name="TBL-1-4-2"/>
            <w:bookmarkStart w:id="55" w:name="TBL-1-4-2"/>
            <w:bookmarkEnd w:id="5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6" w:name="TBL-1-4-3"/>
            <w:bookmarkEnd w:id="5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 w:name="TBL-1-4-4"/>
            <w:bookmarkEnd w:id="57"/>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5"/>
            <w:bookmarkEnd w:id="58"/>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6"/>
            <w:bookmarkEnd w:id="59"/>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7"/>
            <w:bookmarkEnd w:id="60"/>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8"/>
            <w:bookmarkEnd w:id="61"/>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9"/>
            <w:bookmarkEnd w:id="6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10"/>
            <w:bookmarkEnd w:id="63"/>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1"/>
            <w:bookmarkEnd w:id="64"/>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2"/>
            <w:bookmarkEnd w:id="65"/>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3"/>
            <w:bookmarkEnd w:id="66"/>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4"/>
            <w:bookmarkEnd w:id="67"/>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5"/>
            <w:bookmarkEnd w:id="68"/>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6"/>
            <w:bookmarkEnd w:id="69"/>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7"/>
            <w:bookmarkEnd w:id="70"/>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5-"/>
            <w:bookmarkStart w:id="72" w:name="TBL-1-5-1"/>
            <w:bookmarkEnd w:id="71"/>
            <w:bookmarkEnd w:id="72"/>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3" w:name="TBL-1-5-2"/>
            <w:bookmarkStart w:id="74" w:name="TBL-1-5-2"/>
            <w:bookmarkEnd w:id="7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5" w:name="TBL-1-5-3"/>
            <w:bookmarkEnd w:id="7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6" w:name="TBL-1-5-4"/>
            <w:bookmarkEnd w:id="76"/>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5"/>
            <w:bookmarkEnd w:id="77"/>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6"/>
            <w:bookmarkEnd w:id="78"/>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7"/>
            <w:bookmarkEnd w:id="79"/>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8"/>
            <w:bookmarkEnd w:id="80"/>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9"/>
            <w:bookmarkEnd w:id="81"/>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10"/>
            <w:bookmarkEnd w:id="82"/>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1"/>
            <w:bookmarkEnd w:id="83"/>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2"/>
            <w:bookmarkEnd w:id="84"/>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3"/>
            <w:bookmarkEnd w:id="85"/>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4"/>
            <w:bookmarkEnd w:id="86"/>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5"/>
            <w:bookmarkEnd w:id="87"/>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6"/>
            <w:bookmarkEnd w:id="88"/>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7"/>
            <w:bookmarkEnd w:id="89"/>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6-1"/>
            <w:bookmarkStart w:id="91" w:name="TBL-1-6-"/>
            <w:bookmarkEnd w:id="90"/>
            <w:bookmarkEnd w:id="91"/>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2" w:name="TBL-1-6-2"/>
            <w:bookmarkStart w:id="93" w:name="TBL-1-6-2"/>
            <w:bookmarkEnd w:id="9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4" w:name="TBL-1-6-3"/>
            <w:bookmarkEnd w:id="9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5" w:name="TBL-1-6-4"/>
            <w:bookmarkEnd w:id="9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5"/>
            <w:bookmarkEnd w:id="96"/>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6"/>
            <w:bookmarkEnd w:id="97"/>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7"/>
            <w:bookmarkEnd w:id="9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8"/>
            <w:bookmarkEnd w:id="99"/>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9"/>
            <w:bookmarkEnd w:id="100"/>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10"/>
            <w:bookmarkEnd w:id="101"/>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1"/>
            <w:bookmarkEnd w:id="102"/>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2"/>
            <w:bookmarkEnd w:id="103"/>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3"/>
            <w:bookmarkEnd w:id="104"/>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4"/>
            <w:bookmarkEnd w:id="105"/>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5"/>
            <w:bookmarkEnd w:id="106"/>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6"/>
            <w:bookmarkEnd w:id="107"/>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7"/>
            <w:bookmarkEnd w:id="108"/>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7-1"/>
            <w:bookmarkStart w:id="110" w:name="TBL-1-7-"/>
            <w:bookmarkEnd w:id="109"/>
            <w:bookmarkEnd w:id="110"/>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1" w:name="TBL-1-7-2"/>
            <w:bookmarkStart w:id="112" w:name="TBL-1-7-2"/>
            <w:bookmarkEnd w:id="11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3" w:name="TBL-1-7-3"/>
            <w:bookmarkEnd w:id="11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4" w:name="TBL-1-7-4"/>
            <w:bookmarkEnd w:id="114"/>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5"/>
            <w:bookmarkEnd w:id="115"/>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6"/>
            <w:bookmarkEnd w:id="11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7"/>
            <w:bookmarkEnd w:id="117"/>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8"/>
            <w:bookmarkEnd w:id="118"/>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9"/>
            <w:bookmarkEnd w:id="11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10"/>
            <w:bookmarkEnd w:id="120"/>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1"/>
            <w:bookmarkEnd w:id="121"/>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2"/>
            <w:bookmarkEnd w:id="122"/>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3"/>
            <w:bookmarkEnd w:id="123"/>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4"/>
            <w:bookmarkEnd w:id="124"/>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5"/>
            <w:bookmarkEnd w:id="125"/>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6"/>
            <w:bookmarkEnd w:id="126"/>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7"/>
            <w:bookmarkEnd w:id="127"/>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8-1"/>
            <w:bookmarkStart w:id="129" w:name="TBL-1-8-"/>
            <w:bookmarkEnd w:id="128"/>
            <w:bookmarkEnd w:id="129"/>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0" w:name="TBL-1-8-2"/>
            <w:bookmarkStart w:id="131" w:name="TBL-1-8-2"/>
            <w:bookmarkEnd w:id="13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2" w:name="TBL-1-8-3"/>
            <w:bookmarkEnd w:id="13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3" w:name="TBL-1-8-4"/>
            <w:bookmarkEnd w:id="133"/>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5"/>
            <w:bookmarkEnd w:id="134"/>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6"/>
            <w:bookmarkEnd w:id="135"/>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7"/>
            <w:bookmarkEnd w:id="136"/>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8"/>
            <w:bookmarkEnd w:id="137"/>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9"/>
            <w:bookmarkEnd w:id="138"/>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10"/>
            <w:bookmarkEnd w:id="139"/>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1"/>
            <w:bookmarkEnd w:id="140"/>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2"/>
            <w:bookmarkEnd w:id="141"/>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3"/>
            <w:bookmarkEnd w:id="142"/>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4"/>
            <w:bookmarkEnd w:id="143"/>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5"/>
            <w:bookmarkEnd w:id="144"/>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6"/>
            <w:bookmarkEnd w:id="145"/>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7"/>
            <w:bookmarkEnd w:id="146"/>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9-"/>
            <w:bookmarkStart w:id="148" w:name="TBL-1-9-1"/>
            <w:bookmarkEnd w:id="147"/>
            <w:bookmarkEnd w:id="148"/>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49" w:name="TBL-1-9-2"/>
            <w:bookmarkStart w:id="150" w:name="TBL-1-9-2"/>
            <w:bookmarkEnd w:id="15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1" w:name="TBL-1-9-3"/>
            <w:bookmarkEnd w:id="15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2" w:name="TBL-1-9-4"/>
            <w:bookmarkEnd w:id="1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5"/>
            <w:bookmarkEnd w:id="153"/>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6"/>
            <w:bookmarkEnd w:id="154"/>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7"/>
            <w:bookmarkEnd w:id="155"/>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8"/>
            <w:bookmarkEnd w:id="15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9"/>
            <w:bookmarkEnd w:id="15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10"/>
            <w:bookmarkEnd w:id="158"/>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1"/>
            <w:bookmarkEnd w:id="159"/>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2"/>
            <w:bookmarkEnd w:id="160"/>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3"/>
            <w:bookmarkEnd w:id="161"/>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4"/>
            <w:bookmarkEnd w:id="162"/>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5"/>
            <w:bookmarkEnd w:id="163"/>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6"/>
            <w:bookmarkEnd w:id="164"/>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7"/>
            <w:bookmarkEnd w:id="165"/>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10-"/>
            <w:bookmarkStart w:id="167" w:name="TBL-1-10-1"/>
            <w:bookmarkEnd w:id="166"/>
            <w:bookmarkEnd w:id="167"/>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8" w:name="TBL-1-10-2"/>
            <w:bookmarkStart w:id="169" w:name="TBL-1-10-2"/>
            <w:bookmarkEnd w:id="16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0" w:name="TBL-1-10-3"/>
            <w:bookmarkEnd w:id="17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1" w:name="TBL-1-10-4"/>
            <w:bookmarkEnd w:id="171"/>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5"/>
            <w:bookmarkEnd w:id="172"/>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6"/>
            <w:bookmarkEnd w:id="173"/>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7"/>
            <w:bookmarkEnd w:id="174"/>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8"/>
            <w:bookmarkEnd w:id="175"/>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9"/>
            <w:bookmarkEnd w:id="17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10"/>
            <w:bookmarkEnd w:id="177"/>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1"/>
            <w:bookmarkEnd w:id="178"/>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2"/>
            <w:bookmarkEnd w:id="179"/>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3"/>
            <w:bookmarkEnd w:id="180"/>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4"/>
            <w:bookmarkEnd w:id="181"/>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5"/>
            <w:bookmarkEnd w:id="182"/>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6"/>
            <w:bookmarkEnd w:id="183"/>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7"/>
            <w:bookmarkEnd w:id="184"/>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1-"/>
            <w:bookmarkStart w:id="186" w:name="TBL-1-11-1"/>
            <w:bookmarkEnd w:id="185"/>
            <w:bookmarkEnd w:id="186"/>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7" w:name="TBL-1-11-2"/>
            <w:bookmarkStart w:id="188" w:name="TBL-1-11-2"/>
            <w:bookmarkEnd w:id="18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89" w:name="TBL-1-11-3"/>
            <w:bookmarkEnd w:id="18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0" w:name="TBL-1-11-4"/>
            <w:bookmarkEnd w:id="190"/>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5"/>
            <w:bookmarkEnd w:id="191"/>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6"/>
            <w:bookmarkEnd w:id="19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7"/>
            <w:bookmarkEnd w:id="193"/>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8"/>
            <w:bookmarkEnd w:id="19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9"/>
            <w:bookmarkEnd w:id="195"/>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10"/>
            <w:bookmarkEnd w:id="196"/>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1"/>
            <w:bookmarkEnd w:id="197"/>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2"/>
            <w:bookmarkEnd w:id="198"/>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3"/>
            <w:bookmarkEnd w:id="199"/>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4"/>
            <w:bookmarkEnd w:id="200"/>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5"/>
            <w:bookmarkEnd w:id="201"/>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6"/>
            <w:bookmarkEnd w:id="202"/>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7"/>
            <w:bookmarkEnd w:id="203"/>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2-1"/>
            <w:bookmarkStart w:id="205" w:name="TBL-1-12-"/>
            <w:bookmarkEnd w:id="204"/>
            <w:bookmarkEnd w:id="205"/>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6" w:name="TBL-1-12-2"/>
            <w:bookmarkStart w:id="207" w:name="TBL-1-12-2"/>
            <w:bookmarkEnd w:id="20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8" w:name="TBL-1-12-3"/>
            <w:bookmarkEnd w:id="20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9" w:name="TBL-1-12-4"/>
            <w:bookmarkEnd w:id="209"/>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5"/>
            <w:bookmarkEnd w:id="210"/>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6"/>
            <w:bookmarkEnd w:id="211"/>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7"/>
            <w:bookmarkEnd w:id="212"/>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8"/>
            <w:bookmarkEnd w:id="213"/>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9"/>
            <w:bookmarkEnd w:id="214"/>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10"/>
            <w:bookmarkEnd w:id="215"/>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1"/>
            <w:bookmarkEnd w:id="216"/>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2"/>
            <w:bookmarkEnd w:id="2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3"/>
            <w:bookmarkEnd w:id="218"/>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4"/>
            <w:bookmarkEnd w:id="219"/>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5"/>
            <w:bookmarkEnd w:id="220"/>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6"/>
            <w:bookmarkEnd w:id="221"/>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7"/>
            <w:bookmarkEnd w:id="222"/>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3-"/>
            <w:bookmarkStart w:id="224" w:name="TBL-1-13-1"/>
            <w:bookmarkEnd w:id="223"/>
            <w:bookmarkEnd w:id="224"/>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5" w:name="TBL-1-13-2"/>
            <w:bookmarkStart w:id="226" w:name="TBL-1-13-2"/>
            <w:bookmarkEnd w:id="22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7" w:name="TBL-1-13-3"/>
            <w:bookmarkEnd w:id="22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8" w:name="TBL-1-13-4"/>
            <w:bookmarkEnd w:id="22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5"/>
            <w:bookmarkEnd w:id="229"/>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6"/>
            <w:bookmarkEnd w:id="23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7"/>
            <w:bookmarkEnd w:id="231"/>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8"/>
            <w:bookmarkEnd w:id="232"/>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9"/>
            <w:bookmarkEnd w:id="233"/>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10"/>
            <w:bookmarkEnd w:id="234"/>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1"/>
            <w:bookmarkEnd w:id="23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2"/>
            <w:bookmarkEnd w:id="236"/>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3"/>
            <w:bookmarkEnd w:id="237"/>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4"/>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5"/>
            <w:bookmarkEnd w:id="239"/>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6"/>
            <w:bookmarkEnd w:id="240"/>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7"/>
            <w:bookmarkEnd w:id="241"/>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4-"/>
            <w:bookmarkStart w:id="243" w:name="TBL-1-14-1"/>
            <w:bookmarkEnd w:id="242"/>
            <w:bookmarkEnd w:id="243"/>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4" w:name="TBL-1-14-2"/>
            <w:bookmarkStart w:id="245" w:name="TBL-1-14-2"/>
            <w:bookmarkEnd w:id="24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6" w:name="TBL-1-14-3"/>
            <w:bookmarkEnd w:id="24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7" w:name="TBL-1-14-4"/>
            <w:bookmarkEnd w:id="24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5"/>
            <w:bookmarkEnd w:id="248"/>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6"/>
            <w:bookmarkEnd w:id="24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7"/>
            <w:bookmarkEnd w:id="250"/>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8"/>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9"/>
            <w:bookmarkEnd w:id="252"/>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10"/>
            <w:bookmarkEnd w:id="253"/>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1"/>
            <w:bookmarkEnd w:id="254"/>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2"/>
            <w:bookmarkEnd w:id="25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3"/>
            <w:bookmarkEnd w:id="25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4"/>
            <w:bookmarkEnd w:id="257"/>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5"/>
            <w:bookmarkEnd w:id="25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6"/>
            <w:bookmarkEnd w:id="259"/>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7"/>
            <w:bookmarkEnd w:id="260"/>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5-1"/>
            <w:bookmarkStart w:id="262" w:name="TBL-1-15-"/>
            <w:bookmarkEnd w:id="261"/>
            <w:bookmarkEnd w:id="262"/>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3" w:name="TBL-1-15-2"/>
            <w:bookmarkStart w:id="264" w:name="TBL-1-15-2"/>
            <w:bookmarkEnd w:id="26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5" w:name="TBL-1-15-3"/>
            <w:bookmarkEnd w:id="26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6" w:name="TBL-1-15-4"/>
            <w:bookmarkEnd w:id="26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5"/>
            <w:bookmarkEnd w:id="267"/>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6"/>
            <w:bookmarkEnd w:id="268"/>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7"/>
            <w:bookmarkEnd w:id="269"/>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8"/>
            <w:bookmarkEnd w:id="270"/>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9"/>
            <w:bookmarkEnd w:id="27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10"/>
            <w:bookmarkEnd w:id="272"/>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1"/>
            <w:bookmarkEnd w:id="273"/>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2"/>
            <w:bookmarkEnd w:id="274"/>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3"/>
            <w:bookmarkEnd w:id="27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4"/>
            <w:bookmarkEnd w:id="276"/>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5"/>
            <w:bookmarkEnd w:id="277"/>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6"/>
            <w:bookmarkEnd w:id="278"/>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7"/>
            <w:bookmarkEnd w:id="279"/>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6-"/>
            <w:bookmarkStart w:id="281" w:name="TBL-1-16-1"/>
            <w:bookmarkEnd w:id="280"/>
            <w:bookmarkEnd w:id="281"/>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2" w:name="TBL-1-16-2"/>
            <w:bookmarkStart w:id="283" w:name="TBL-1-16-2"/>
            <w:bookmarkEnd w:id="28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4" w:name="TBL-1-16-3"/>
            <w:bookmarkEnd w:id="28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5" w:name="TBL-1-16-4"/>
            <w:bookmarkEnd w:id="285"/>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5"/>
            <w:bookmarkEnd w:id="286"/>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6"/>
            <w:bookmarkEnd w:id="287"/>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7"/>
            <w:bookmarkEnd w:id="288"/>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8"/>
            <w:bookmarkEnd w:id="289"/>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9"/>
            <w:bookmarkEnd w:id="290"/>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10"/>
            <w:bookmarkEnd w:id="291"/>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1"/>
            <w:bookmarkEnd w:id="292"/>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2"/>
            <w:bookmarkEnd w:id="29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3"/>
            <w:bookmarkEnd w:id="294"/>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4"/>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5"/>
            <w:bookmarkEnd w:id="296"/>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6"/>
            <w:bookmarkEnd w:id="297"/>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7"/>
            <w:bookmarkEnd w:id="29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7-1"/>
            <w:bookmarkStart w:id="300" w:name="TBL-1-17-"/>
            <w:bookmarkEnd w:id="299"/>
            <w:bookmarkEnd w:id="300"/>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1" w:name="TBL-1-17-2"/>
            <w:bookmarkStart w:id="302" w:name="TBL-1-17-2"/>
            <w:bookmarkEnd w:id="30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3" w:name="TBL-1-17-3"/>
            <w:bookmarkEnd w:id="30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4" w:name="TBL-1-17-4"/>
            <w:bookmarkEnd w:id="304"/>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5"/>
            <w:bookmarkEnd w:id="305"/>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6"/>
            <w:bookmarkEnd w:id="306"/>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7"/>
            <w:bookmarkEnd w:id="30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8"/>
            <w:bookmarkEnd w:id="308"/>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9"/>
            <w:bookmarkEnd w:id="309"/>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10"/>
            <w:bookmarkEnd w:id="31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1"/>
            <w:bookmarkEnd w:id="31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2"/>
            <w:bookmarkEnd w:id="312"/>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3"/>
            <w:bookmarkEnd w:id="31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4"/>
            <w:bookmarkEnd w:id="31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5"/>
            <w:bookmarkEnd w:id="31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6"/>
            <w:bookmarkEnd w:id="316"/>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7"/>
            <w:bookmarkEnd w:id="317"/>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8-"/>
            <w:bookmarkStart w:id="319" w:name="TBL-1-18-1"/>
            <w:bookmarkEnd w:id="318"/>
            <w:bookmarkEnd w:id="319"/>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0" w:name="TBL-1-18-2"/>
            <w:bookmarkStart w:id="321" w:name="TBL-1-18-2"/>
            <w:bookmarkEnd w:id="32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2" w:name="TBL-1-18-3"/>
            <w:bookmarkEnd w:id="32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3" w:name="TBL-1-18-4"/>
            <w:bookmarkEnd w:id="323"/>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5"/>
            <w:bookmarkEnd w:id="324"/>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6"/>
            <w:bookmarkEnd w:id="32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7"/>
            <w:bookmarkEnd w:id="326"/>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8"/>
            <w:bookmarkEnd w:id="327"/>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9"/>
            <w:bookmarkEnd w:id="32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10"/>
            <w:bookmarkEnd w:id="32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1"/>
            <w:bookmarkEnd w:id="33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2"/>
            <w:bookmarkEnd w:id="33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3"/>
            <w:bookmarkEnd w:id="332"/>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4"/>
            <w:bookmarkEnd w:id="333"/>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5"/>
            <w:bookmarkEnd w:id="334"/>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6"/>
            <w:bookmarkEnd w:id="33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7"/>
            <w:bookmarkEnd w:id="336"/>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9-1"/>
            <w:bookmarkStart w:id="338" w:name="TBL-1-19-"/>
            <w:bookmarkEnd w:id="337"/>
            <w:bookmarkEnd w:id="338"/>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39" w:name="TBL-1-19-2"/>
            <w:bookmarkStart w:id="340" w:name="TBL-1-19-2"/>
            <w:bookmarkEnd w:id="34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1" w:name="TBL-1-19-3"/>
            <w:bookmarkEnd w:id="34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2" w:name="TBL-1-19-4"/>
            <w:bookmarkEnd w:id="342"/>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5"/>
            <w:bookmarkEnd w:id="343"/>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6"/>
            <w:bookmarkEnd w:id="34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7"/>
            <w:bookmarkEnd w:id="345"/>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8"/>
            <w:bookmarkEnd w:id="346"/>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9"/>
            <w:bookmarkEnd w:id="34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10"/>
            <w:bookmarkEnd w:id="348"/>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1"/>
            <w:bookmarkEnd w:id="349"/>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2"/>
            <w:bookmarkEnd w:id="350"/>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3"/>
            <w:bookmarkEnd w:id="35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4"/>
            <w:bookmarkEnd w:id="35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5"/>
            <w:bookmarkEnd w:id="353"/>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6"/>
            <w:bookmarkEnd w:id="35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7"/>
            <w:bookmarkEnd w:id="355"/>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20-"/>
            <w:bookmarkStart w:id="357" w:name="TBL-1-20-1"/>
            <w:bookmarkEnd w:id="356"/>
            <w:bookmarkEnd w:id="357"/>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8" w:name="TBL-1-20-2"/>
            <w:bookmarkStart w:id="359" w:name="TBL-1-20-2"/>
            <w:bookmarkEnd w:id="35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0" w:name="TBL-1-20-3"/>
            <w:bookmarkEnd w:id="36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1" w:name="TBL-1-20-4"/>
            <w:bookmarkEnd w:id="361"/>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5"/>
            <w:bookmarkEnd w:id="36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6"/>
            <w:bookmarkEnd w:id="36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7"/>
            <w:bookmarkEnd w:id="364"/>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8"/>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9"/>
            <w:bookmarkEnd w:id="366"/>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10"/>
            <w:bookmarkEnd w:id="367"/>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1"/>
            <w:bookmarkEnd w:id="368"/>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2"/>
            <w:bookmarkEnd w:id="369"/>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3"/>
            <w:bookmarkEnd w:id="370"/>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4"/>
            <w:bookmarkEnd w:id="37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5"/>
            <w:bookmarkEnd w:id="372"/>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6"/>
            <w:bookmarkEnd w:id="37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7"/>
            <w:bookmarkEnd w:id="374"/>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1-1"/>
            <w:bookmarkStart w:id="376" w:name="TBL-1-21-"/>
            <w:bookmarkEnd w:id="375"/>
            <w:bookmarkEnd w:id="376"/>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7" w:name="TBL-1-21-2"/>
            <w:bookmarkStart w:id="378" w:name="TBL-1-21-2"/>
            <w:bookmarkEnd w:id="37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79" w:name="TBL-1-21-3"/>
            <w:bookmarkEnd w:id="37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0" w:name="TBL-1-21-4"/>
            <w:bookmarkEnd w:id="380"/>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5"/>
            <w:bookmarkEnd w:id="38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6"/>
            <w:bookmarkEnd w:id="38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7"/>
            <w:bookmarkEnd w:id="383"/>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8"/>
            <w:bookmarkEnd w:id="384"/>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9"/>
            <w:bookmarkEnd w:id="38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10"/>
            <w:bookmarkEnd w:id="386"/>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1"/>
            <w:bookmarkEnd w:id="387"/>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2"/>
            <w:bookmarkEnd w:id="38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3"/>
            <w:bookmarkEnd w:id="389"/>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4"/>
            <w:bookmarkEnd w:id="390"/>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5"/>
            <w:bookmarkEnd w:id="391"/>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6"/>
            <w:bookmarkEnd w:id="39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7"/>
            <w:bookmarkEnd w:id="39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2-"/>
            <w:bookmarkStart w:id="395" w:name="TBL-1-22-1"/>
            <w:bookmarkEnd w:id="394"/>
            <w:bookmarkEnd w:id="395"/>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6" w:name="TBL-1-22-2"/>
            <w:bookmarkEnd w:id="39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7" w:name="TBL-1-22-3"/>
            <w:bookmarkEnd w:id="39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8" w:name="TBL-1-22-4"/>
            <w:bookmarkEnd w:id="398"/>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5"/>
            <w:bookmarkEnd w:id="399"/>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6"/>
            <w:bookmarkEnd w:id="400"/>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7"/>
            <w:bookmarkEnd w:id="401"/>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8"/>
            <w:bookmarkEnd w:id="402"/>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9"/>
            <w:bookmarkEnd w:id="403"/>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10"/>
            <w:bookmarkEnd w:id="404"/>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1"/>
            <w:bookmarkEnd w:id="405"/>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2"/>
            <w:bookmarkEnd w:id="406"/>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3"/>
            <w:bookmarkEnd w:id="407"/>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4"/>
            <w:bookmarkEnd w:id="408"/>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5"/>
            <w:bookmarkEnd w:id="409"/>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6"/>
            <w:bookmarkEnd w:id="410"/>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7"/>
            <w:bookmarkEnd w:id="411"/>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3-1"/>
            <w:bookmarkStart w:id="413" w:name="TBL-1-23-"/>
            <w:bookmarkEnd w:id="412"/>
            <w:bookmarkEnd w:id="41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4" w:name="TBL-1-23-2"/>
            <w:bookmarkStart w:id="415" w:name="TBL-1-23-2"/>
            <w:bookmarkEnd w:id="41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6" w:name="TBL-1-23-3"/>
            <w:bookmarkEnd w:id="41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7" w:name="TBL-1-23-4"/>
            <w:bookmarkEnd w:id="41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5"/>
            <w:bookmarkEnd w:id="418"/>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6"/>
            <w:bookmarkEnd w:id="41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7"/>
            <w:bookmarkEnd w:id="420"/>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8"/>
            <w:bookmarkEnd w:id="421"/>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9"/>
            <w:bookmarkEnd w:id="42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10"/>
            <w:bookmarkEnd w:id="423"/>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1"/>
            <w:bookmarkEnd w:id="424"/>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2"/>
            <w:bookmarkEnd w:id="425"/>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3"/>
            <w:bookmarkEnd w:id="426"/>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4"/>
            <w:bookmarkEnd w:id="427"/>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5"/>
            <w:bookmarkEnd w:id="428"/>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6"/>
            <w:bookmarkEnd w:id="429"/>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7"/>
            <w:bookmarkEnd w:id="430"/>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4-1"/>
            <w:bookmarkStart w:id="432" w:name="TBL-1-24-"/>
            <w:bookmarkEnd w:id="431"/>
            <w:bookmarkEnd w:id="432"/>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3" w:name="TBL-1-24-2"/>
            <w:bookmarkStart w:id="434" w:name="TBL-1-24-2"/>
            <w:bookmarkEnd w:id="43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5" w:name="TBL-1-24-3"/>
            <w:bookmarkEnd w:id="43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6" w:name="TBL-1-24-4"/>
            <w:bookmarkEnd w:id="436"/>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5"/>
            <w:bookmarkEnd w:id="437"/>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6"/>
            <w:bookmarkEnd w:id="43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7"/>
            <w:bookmarkEnd w:id="43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8"/>
            <w:bookmarkEnd w:id="440"/>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9"/>
            <w:bookmarkEnd w:id="441"/>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10"/>
            <w:bookmarkEnd w:id="442"/>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1"/>
            <w:bookmarkEnd w:id="443"/>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2"/>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3"/>
            <w:bookmarkEnd w:id="445"/>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4"/>
            <w:bookmarkEnd w:id="446"/>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5"/>
            <w:bookmarkEnd w:id="447"/>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6"/>
            <w:bookmarkEnd w:id="448"/>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7"/>
            <w:bookmarkEnd w:id="449"/>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5-1"/>
            <w:bookmarkStart w:id="451" w:name="TBL-1-25-"/>
            <w:bookmarkEnd w:id="450"/>
            <w:bookmarkEnd w:id="451"/>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2" w:name="TBL-1-25-2"/>
            <w:bookmarkStart w:id="453" w:name="TBL-1-25-2"/>
            <w:bookmarkEnd w:id="45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4" w:name="TBL-1-25-3"/>
            <w:bookmarkEnd w:id="45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5" w:name="TBL-1-25-4"/>
            <w:bookmarkEnd w:id="455"/>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5"/>
            <w:bookmarkEnd w:id="456"/>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6"/>
            <w:bookmarkEnd w:id="457"/>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7"/>
            <w:bookmarkEnd w:id="458"/>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8"/>
            <w:bookmarkEnd w:id="459"/>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9"/>
            <w:bookmarkEnd w:id="46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10"/>
            <w:bookmarkEnd w:id="461"/>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1"/>
            <w:bookmarkEnd w:id="46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2"/>
            <w:bookmarkEnd w:id="463"/>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3"/>
            <w:bookmarkEnd w:id="464"/>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4"/>
            <w:bookmarkEnd w:id="465"/>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5"/>
            <w:bookmarkEnd w:id="466"/>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6"/>
            <w:bookmarkEnd w:id="46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7"/>
            <w:bookmarkEnd w:id="46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6-1"/>
            <w:bookmarkStart w:id="470" w:name="TBL-1-26-"/>
            <w:bookmarkEnd w:id="469"/>
            <w:bookmarkEnd w:id="470"/>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1" w:name="TBL-1-26-2"/>
            <w:bookmarkStart w:id="472" w:name="TBL-1-26-2"/>
            <w:bookmarkEnd w:id="47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3" w:name="TBL-1-26-3"/>
            <w:bookmarkEnd w:id="47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4" w:name="TBL-1-26-4"/>
            <w:bookmarkEnd w:id="474"/>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5"/>
            <w:bookmarkEnd w:id="475"/>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6"/>
            <w:bookmarkEnd w:id="476"/>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7"/>
            <w:bookmarkEnd w:id="47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8"/>
            <w:bookmarkEnd w:id="47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9"/>
            <w:bookmarkEnd w:id="479"/>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10"/>
            <w:bookmarkEnd w:id="48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1"/>
            <w:bookmarkEnd w:id="481"/>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2"/>
            <w:bookmarkEnd w:id="482"/>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3"/>
            <w:bookmarkEnd w:id="483"/>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4"/>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5"/>
            <w:bookmarkEnd w:id="48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6"/>
            <w:bookmarkEnd w:id="486"/>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7"/>
            <w:bookmarkEnd w:id="48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7-1"/>
            <w:bookmarkStart w:id="489" w:name="TBL-1-27-"/>
            <w:bookmarkEnd w:id="488"/>
            <w:bookmarkEnd w:id="489"/>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0" w:name="TBL-1-27-2"/>
            <w:bookmarkStart w:id="491" w:name="TBL-1-27-2"/>
            <w:bookmarkEnd w:id="49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2" w:name="TBL-1-27-3"/>
            <w:bookmarkEnd w:id="49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3" w:name="TBL-1-27-4"/>
            <w:bookmarkEnd w:id="49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5"/>
            <w:bookmarkEnd w:id="494"/>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6"/>
            <w:bookmarkEnd w:id="49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7"/>
            <w:bookmarkEnd w:id="49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8"/>
            <w:bookmarkEnd w:id="49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9"/>
            <w:bookmarkEnd w:id="498"/>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10"/>
            <w:bookmarkEnd w:id="499"/>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1"/>
            <w:bookmarkEnd w:id="50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2"/>
            <w:bookmarkEnd w:id="50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3"/>
            <w:bookmarkEnd w:id="50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4"/>
            <w:bookmarkEnd w:id="50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5"/>
            <w:bookmarkEnd w:id="504"/>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6"/>
            <w:bookmarkEnd w:id="505"/>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7"/>
            <w:bookmarkEnd w:id="506"/>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8-1"/>
            <w:bookmarkStart w:id="508" w:name="TBL-1-28-"/>
            <w:bookmarkEnd w:id="507"/>
            <w:bookmarkEnd w:id="508"/>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09" w:name="TBL-1-28-2"/>
            <w:bookmarkStart w:id="510" w:name="TBL-1-28-2"/>
            <w:bookmarkEnd w:id="51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1" w:name="TBL-1-28-3"/>
            <w:bookmarkEnd w:id="51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2" w:name="TBL-1-28-4"/>
            <w:bookmarkEnd w:id="51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5"/>
            <w:bookmarkEnd w:id="513"/>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6"/>
            <w:bookmarkEnd w:id="514"/>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7"/>
            <w:bookmarkEnd w:id="515"/>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8"/>
            <w:bookmarkEnd w:id="516"/>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9"/>
            <w:bookmarkEnd w:id="517"/>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10"/>
            <w:bookmarkEnd w:id="518"/>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1"/>
            <w:bookmarkEnd w:id="519"/>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2"/>
            <w:bookmarkEnd w:id="520"/>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3"/>
            <w:bookmarkEnd w:id="521"/>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4"/>
            <w:bookmarkEnd w:id="52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5"/>
            <w:bookmarkEnd w:id="523"/>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6"/>
            <w:bookmarkEnd w:id="524"/>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7"/>
            <w:bookmarkEnd w:id="525"/>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9-1"/>
            <w:bookmarkStart w:id="527" w:name="TBL-1-29-"/>
            <w:bookmarkEnd w:id="526"/>
            <w:bookmarkEnd w:id="527"/>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8" w:name="TBL-1-29-2"/>
            <w:bookmarkStart w:id="529" w:name="TBL-1-29-2"/>
            <w:bookmarkEnd w:id="52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0" w:name="TBL-1-29-3"/>
            <w:bookmarkEnd w:id="53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1" w:name="TBL-1-29-4"/>
            <w:bookmarkEnd w:id="531"/>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5"/>
            <w:bookmarkEnd w:id="532"/>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6"/>
            <w:bookmarkEnd w:id="533"/>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7"/>
            <w:bookmarkEnd w:id="53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8"/>
            <w:bookmarkEnd w:id="535"/>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9"/>
            <w:bookmarkEnd w:id="536"/>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10"/>
            <w:bookmarkEnd w:id="537"/>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1"/>
            <w:bookmarkEnd w:id="53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2"/>
            <w:bookmarkEnd w:id="539"/>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3"/>
            <w:bookmarkEnd w:id="54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4"/>
            <w:bookmarkEnd w:id="541"/>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5"/>
            <w:bookmarkEnd w:id="542"/>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6"/>
            <w:bookmarkEnd w:id="543"/>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7"/>
            <w:bookmarkEnd w:id="54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30-"/>
            <w:bookmarkStart w:id="546" w:name="TBL-1-30-1"/>
            <w:bookmarkEnd w:id="545"/>
            <w:bookmarkEnd w:id="546"/>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7" w:name="TBL-1-30-2"/>
            <w:bookmarkStart w:id="548" w:name="TBL-1-30-2"/>
            <w:bookmarkEnd w:id="54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49" w:name="TBL-1-30-3"/>
            <w:bookmarkEnd w:id="54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0" w:name="TBL-1-30-4"/>
            <w:bookmarkEnd w:id="550"/>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5"/>
            <w:bookmarkEnd w:id="55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6"/>
            <w:bookmarkEnd w:id="5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7"/>
            <w:bookmarkEnd w:id="55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8"/>
            <w:bookmarkEnd w:id="554"/>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9"/>
            <w:bookmarkEnd w:id="555"/>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10"/>
            <w:bookmarkEnd w:id="556"/>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1"/>
            <w:bookmarkEnd w:id="557"/>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2"/>
            <w:bookmarkEnd w:id="558"/>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3"/>
            <w:bookmarkEnd w:id="559"/>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4"/>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5"/>
            <w:bookmarkEnd w:id="561"/>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6"/>
            <w:bookmarkEnd w:id="562"/>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7"/>
            <w:bookmarkEnd w:id="563"/>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1-1"/>
            <w:bookmarkStart w:id="565" w:name="TBL-1-31-"/>
            <w:bookmarkEnd w:id="564"/>
            <w:bookmarkEnd w:id="565"/>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6" w:name="TBL-1-31-2"/>
            <w:bookmarkStart w:id="567" w:name="TBL-1-31-2"/>
            <w:bookmarkEnd w:id="56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8" w:name="TBL-1-31-3"/>
            <w:bookmarkEnd w:id="56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9" w:name="TBL-1-31-4"/>
            <w:bookmarkEnd w:id="56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5"/>
            <w:bookmarkEnd w:id="570"/>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6"/>
            <w:bookmarkEnd w:id="571"/>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7"/>
            <w:bookmarkEnd w:id="572"/>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8"/>
            <w:bookmarkEnd w:id="57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9"/>
            <w:bookmarkEnd w:id="574"/>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10"/>
            <w:bookmarkEnd w:id="575"/>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1"/>
            <w:bookmarkEnd w:id="576"/>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2"/>
            <w:bookmarkEnd w:id="577"/>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3"/>
            <w:bookmarkEnd w:id="578"/>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4"/>
            <w:bookmarkEnd w:id="579"/>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5"/>
            <w:bookmarkEnd w:id="580"/>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6"/>
            <w:bookmarkEnd w:id="581"/>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7"/>
            <w:bookmarkEnd w:id="582"/>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2-"/>
            <w:bookmarkStart w:id="584" w:name="TBL-1-32-1"/>
            <w:bookmarkEnd w:id="583"/>
            <w:bookmarkEnd w:id="584"/>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5" w:name="TBL-1-32-2"/>
            <w:bookmarkStart w:id="586" w:name="TBL-1-32-2"/>
            <w:bookmarkEnd w:id="586"/>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7" w:name="TBL-1-32-3"/>
            <w:bookmarkEnd w:id="587"/>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8" w:name="TBL-1-32-4"/>
            <w:bookmarkEnd w:id="588"/>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5"/>
            <w:bookmarkEnd w:id="589"/>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6"/>
            <w:bookmarkEnd w:id="590"/>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7"/>
            <w:bookmarkEnd w:id="591"/>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8"/>
            <w:bookmarkEnd w:id="592"/>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9"/>
            <w:bookmarkEnd w:id="593"/>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10"/>
            <w:bookmarkEnd w:id="594"/>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1"/>
            <w:bookmarkEnd w:id="595"/>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2"/>
            <w:bookmarkEnd w:id="596"/>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3"/>
            <w:bookmarkEnd w:id="597"/>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4"/>
            <w:bookmarkEnd w:id="598"/>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5"/>
            <w:bookmarkEnd w:id="599"/>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6"/>
            <w:bookmarkEnd w:id="600"/>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7"/>
            <w:bookmarkEnd w:id="601"/>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sectPr>
          <w:footerReference w:type="default" r:id="rId21"/>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2"/>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rPr/>
      </w:pPr>
      <w:bookmarkStart w:id="602" w:name="x1-60033"/>
      <w:bookmarkEnd w:id="602"/>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3"/>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r>
        <w:rPr>
          <w:rFonts w:ascii="Times New Roman" w:hAnsi="Times New Roman"/>
        </w:rPr>
      </w:r>
    </w:p>
    <w:p>
      <w:pPr>
        <w:pStyle w:val="Heading4"/>
        <w:spacing w:lineRule="auto" w:line="360"/>
        <w:rPr>
          <w:rFonts w:ascii="Times New Roman" w:hAnsi="Times New Roman"/>
        </w:rPr>
      </w:pPr>
      <w:bookmarkStart w:id="603" w:name="x1-7000"/>
      <w:bookmarkEnd w:id="603"/>
      <w:r>
        <w:rPr>
          <w:rFonts w:ascii="Times New Roman" w:hAnsi="Times New Roman"/>
        </w:rPr>
        <w:t>Short-read sequencing validates motif variations observed in long reads</w:t>
      </w:r>
    </w:p>
    <w:p>
      <w:pPr>
        <w:pStyle w:val="TextBodynoindent"/>
        <w:spacing w:lineRule="auto" w:line="360"/>
        <w:rPr/>
      </w:pPr>
      <w:bookmarkStart w:id="604" w:name="Q1-1-18"/>
      <w:bookmarkEnd w:id="604"/>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4">
        <w:bookmarkStart w:id="605" w:name="page.18"/>
        <w:bookmarkEnd w:id="605"/>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22" w:author="Kirill Grigorev" w:date="2020-11-08T21:17:36Z">
        <w:r>
          <w:rPr>
            <w:rFonts w:ascii="Times New Roman" w:hAnsi="Times New Roman"/>
          </w:rPr>
          <w:delText xml:space="preserve"> they appear to suffer more from a worse reference, and thus</w:delText>
        </w:r>
      </w:del>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606" w:name="x1-8000"/>
      <w:bookmarkEnd w:id="606"/>
      <w:r>
        <w:rPr>
          <w:rFonts w:ascii="Times New Roman" w:hAnsi="Times New Roman"/>
        </w:rPr>
        <w:t>Long-read sequencing uncovers a variety of human telomeric haplotypes</w:t>
      </w:r>
    </w:p>
    <w:p>
      <w:pPr>
        <w:pStyle w:val="TextBodynoindent"/>
        <w:spacing w:lineRule="auto" w:line="360"/>
        <w:rPr/>
      </w:pPr>
      <w:bookmarkStart w:id="607" w:name="Q1-1-20"/>
      <w:bookmarkEnd w:id="607"/>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5">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r>
        <w:br w:type="page"/>
      </w:r>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8"/>
        <w:gridCol w:w="1255"/>
        <w:gridCol w:w="1532"/>
      </w:tblGrid>
      <w:tr>
        <w:trPr/>
        <w:tc>
          <w:tcPr>
            <w:tcW w:w="1618" w:type="dxa"/>
            <w:tcBorders>
              <w:top w:val="single" w:sz="2" w:space="0" w:color="000000"/>
            </w:tcBorders>
            <w:shd w:color="auto" w:fill="auto" w:val="clear"/>
            <w:vAlign w:val="center"/>
          </w:tcPr>
          <w:p>
            <w:pPr>
              <w:pStyle w:val="TableContents"/>
              <w:pageBreakBefore/>
              <w:spacing w:before="0" w:after="0"/>
              <w:rPr/>
            </w:pPr>
            <w:r>
              <w:rPr>
                <w:rFonts w:ascii="Times New Roman" w:hAnsi="Times New Roman"/>
                <w:b/>
              </w:rPr>
              <w:t>Chromosome</w:t>
            </w:r>
            <w:bookmarkStart w:id="608" w:name="TBL-2-1-2"/>
            <w:bookmarkEnd w:id="608"/>
          </w:p>
        </w:tc>
        <w:tc>
          <w:tcPr>
            <w:tcW w:w="3068"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09" w:name="TBL-2-1-3"/>
            <w:bookmarkEnd w:id="609"/>
          </w:p>
        </w:tc>
        <w:tc>
          <w:tcPr>
            <w:tcW w:w="2787"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10" w:name="TBL-2-2-"/>
            <w:bookmarkStart w:id="611" w:name="TBL-2-2-1"/>
            <w:bookmarkEnd w:id="610"/>
            <w:bookmarkEnd w:id="611"/>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12" w:name="TBL-2-2-2"/>
            <w:bookmarkStart w:id="613" w:name="TBL-2-2-2"/>
            <w:bookmarkEnd w:id="613"/>
          </w:p>
        </w:tc>
        <w:tc>
          <w:tcPr>
            <w:tcW w:w="306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14" w:name="TBL-2-2-3"/>
            <w:bookmarkStart w:id="615" w:name="TBL-2-2-3"/>
            <w:bookmarkEnd w:id="615"/>
          </w:p>
        </w:tc>
        <w:tc>
          <w:tcPr>
            <w:tcW w:w="1255"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16" w:name="TBL-2-2-4"/>
            <w:bookmarkEnd w:id="616"/>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17" w:name="TBL-2-3-2"/>
            <w:bookmarkEnd w:id="61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18" w:name="TBL-2-3-3"/>
            <w:bookmarkEnd w:id="61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19" w:name="TBL-2-3-4"/>
            <w:bookmarkEnd w:id="61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20" w:name="TBL-2-4-"/>
            <w:bookmarkStart w:id="621" w:name="TBL-2-4-1"/>
            <w:bookmarkEnd w:id="620"/>
            <w:bookmarkEnd w:id="62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22" w:name="TBL-2-4-2"/>
            <w:bookmarkEnd w:id="62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23" w:name="TBL-2-4-3"/>
            <w:bookmarkEnd w:id="62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24" w:name="TBL-2-4-4"/>
            <w:bookmarkEnd w:id="62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25" w:name="TBL-2-5-1"/>
            <w:bookmarkStart w:id="626" w:name="TBL-2-5-"/>
            <w:bookmarkEnd w:id="625"/>
            <w:bookmarkEnd w:id="62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27" w:name="TBL-2-5-2"/>
            <w:bookmarkEnd w:id="62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28" w:name="TBL-2-5-3"/>
            <w:bookmarkEnd w:id="62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29" w:name="TBL-2-5-4"/>
            <w:bookmarkEnd w:id="62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0" w:name="TBL-2-6-1"/>
            <w:bookmarkStart w:id="631" w:name="TBL-2-6-"/>
            <w:bookmarkEnd w:id="630"/>
            <w:bookmarkEnd w:id="63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32" w:name="TBL-2-6-2"/>
            <w:bookmarkEnd w:id="63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33" w:name="TBL-2-6-3"/>
            <w:bookmarkEnd w:id="63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34" w:name="TBL-2-6-4"/>
            <w:bookmarkEnd w:id="63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35" w:name="TBL-2-7-"/>
            <w:bookmarkStart w:id="636" w:name="TBL-2-7-1"/>
            <w:bookmarkEnd w:id="635"/>
            <w:bookmarkEnd w:id="63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37" w:name="TBL-2-7-2"/>
            <w:bookmarkEnd w:id="63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38" w:name="TBL-2-7-3"/>
            <w:bookmarkEnd w:id="63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39" w:name="TBL-2-7-4"/>
            <w:bookmarkEnd w:id="63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0" w:name="TBL-2-8-1"/>
            <w:bookmarkStart w:id="641" w:name="TBL-2-8-"/>
            <w:bookmarkEnd w:id="640"/>
            <w:bookmarkEnd w:id="64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42" w:name="TBL-2-8-2"/>
            <w:bookmarkEnd w:id="64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43" w:name="TBL-2-8-3"/>
            <w:bookmarkEnd w:id="64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44" w:name="TBL-2-8-4"/>
            <w:bookmarkEnd w:id="64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45" w:name="TBL-2-9-"/>
            <w:bookmarkStart w:id="646" w:name="TBL-2-9-1"/>
            <w:bookmarkEnd w:id="645"/>
            <w:bookmarkEnd w:id="64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47" w:name="TBL-2-9-2"/>
            <w:bookmarkEnd w:id="64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48" w:name="TBL-2-9-3"/>
            <w:bookmarkEnd w:id="64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49" w:name="TBL-2-9-4"/>
            <w:bookmarkEnd w:id="64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0" w:name="TBL-2-10-1"/>
            <w:bookmarkStart w:id="651" w:name="TBL-2-10-"/>
            <w:bookmarkEnd w:id="650"/>
            <w:bookmarkEnd w:id="65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52" w:name="TBL-2-10-2"/>
            <w:bookmarkEnd w:id="65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53" w:name="TBL-2-10-3"/>
            <w:bookmarkEnd w:id="65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54" w:name="TBL-2-10-4"/>
            <w:bookmarkEnd w:id="65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5" w:name="TBL-2-11-"/>
            <w:bookmarkStart w:id="656" w:name="TBL-2-11-1"/>
            <w:bookmarkEnd w:id="655"/>
            <w:bookmarkEnd w:id="65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57" w:name="TBL-2-11-2"/>
            <w:bookmarkEnd w:id="65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58" w:name="TBL-2-11-3"/>
            <w:bookmarkEnd w:id="65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59" w:name="TBL-2-11-4"/>
            <w:bookmarkEnd w:id="65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60" w:name="TBL-2-12-"/>
            <w:bookmarkStart w:id="661" w:name="TBL-2-12-1"/>
            <w:bookmarkEnd w:id="660"/>
            <w:bookmarkEnd w:id="66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62" w:name="TBL-2-12-2"/>
            <w:bookmarkEnd w:id="66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63" w:name="TBL-2-12-3"/>
            <w:bookmarkEnd w:id="66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64" w:name="TBL-2-12-4"/>
            <w:bookmarkEnd w:id="66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5" w:name="TBL-2-13-1"/>
            <w:bookmarkStart w:id="666" w:name="TBL-2-13-"/>
            <w:bookmarkEnd w:id="665"/>
            <w:bookmarkEnd w:id="66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67" w:name="TBL-2-13-2"/>
            <w:bookmarkEnd w:id="66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68" w:name="TBL-2-13-3"/>
            <w:bookmarkEnd w:id="66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69" w:name="TBL-2-13-4"/>
            <w:bookmarkEnd w:id="66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70" w:name="TBL-2-14-"/>
            <w:bookmarkStart w:id="671" w:name="TBL-2-14-1"/>
            <w:bookmarkEnd w:id="670"/>
            <w:bookmarkEnd w:id="67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72" w:name="TBL-2-14-2"/>
            <w:bookmarkEnd w:id="672"/>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73" w:name="TBL-2-14-3"/>
            <w:bookmarkEnd w:id="673"/>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74" w:name="TBL-2-14-4"/>
            <w:bookmarkEnd w:id="67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5" w:name="TBL-2-15-1"/>
            <w:bookmarkStart w:id="676" w:name="TBL-2-15-"/>
            <w:bookmarkEnd w:id="675"/>
            <w:bookmarkEnd w:id="67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77" w:name="TBL-2-15-2"/>
            <w:bookmarkEnd w:id="677"/>
          </w:p>
        </w:tc>
        <w:tc>
          <w:tcPr>
            <w:tcW w:w="306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78" w:name="TBL-2-15-3"/>
            <w:bookmarkEnd w:id="678"/>
          </w:p>
        </w:tc>
        <w:tc>
          <w:tcPr>
            <w:tcW w:w="125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79" w:name="TBL-2-15-4"/>
            <w:bookmarkEnd w:id="67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0" w:name="TBL-2-16-1"/>
            <w:bookmarkStart w:id="681" w:name="TBL-2-16-"/>
            <w:bookmarkEnd w:id="680"/>
            <w:bookmarkEnd w:id="681"/>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82" w:name="TBL-2-16-2"/>
            <w:bookmarkEnd w:id="682"/>
          </w:p>
        </w:tc>
        <w:tc>
          <w:tcPr>
            <w:tcW w:w="306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83" w:name="TBL-2-16-3"/>
            <w:bookmarkEnd w:id="683"/>
          </w:p>
        </w:tc>
        <w:tc>
          <w:tcPr>
            <w:tcW w:w="125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84" w:name="TBL-2-16-4"/>
            <w:bookmarkEnd w:id="684"/>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685" w:name="TBL-3-1g"/>
      <w:bookmarkStart w:id="686" w:name="x1-80023"/>
      <w:bookmarkStart w:id="687" w:name="TBL-3-1"/>
      <w:bookmarkStart w:id="688" w:name="TBL-3"/>
      <w:bookmarkStart w:id="689" w:name="TBL-3-2"/>
      <w:bookmarkStart w:id="690" w:name="TBL-3-1g"/>
      <w:bookmarkStart w:id="691" w:name="x1-80023"/>
      <w:bookmarkStart w:id="692" w:name="TBL-3-1"/>
      <w:bookmarkStart w:id="693" w:name="TBL-3"/>
      <w:bookmarkStart w:id="694" w:name="TBL-3-2"/>
      <w:bookmarkEnd w:id="690"/>
      <w:bookmarkEnd w:id="691"/>
      <w:bookmarkEnd w:id="692"/>
      <w:bookmarkEnd w:id="693"/>
      <w:bookmarkEnd w:id="694"/>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695" w:name="TBL-3-1-2"/>
            <w:bookmarkEnd w:id="695"/>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696" w:name="TBL-3-2-2"/>
            <w:bookmarkEnd w:id="69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697" w:name="TBL-3-3-1"/>
            <w:bookmarkStart w:id="698" w:name="TBL-3-3-"/>
            <w:bookmarkEnd w:id="697"/>
            <w:bookmarkEnd w:id="698"/>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699" w:name="TBL-3-3-2"/>
            <w:bookmarkEnd w:id="699"/>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00" w:name="TBL-3-4-1"/>
            <w:bookmarkStart w:id="701" w:name="TBL-3-4-"/>
            <w:bookmarkEnd w:id="700"/>
            <w:bookmarkEnd w:id="701"/>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02" w:name="TBL-3-4-2"/>
            <w:bookmarkEnd w:id="702"/>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03" w:name="TBL-3-5-"/>
            <w:bookmarkStart w:id="704" w:name="TBL-3-5-1"/>
            <w:bookmarkEnd w:id="703"/>
            <w:bookmarkEnd w:id="70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05" w:name="TBL-3-5-2"/>
            <w:bookmarkEnd w:id="70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06" w:name="TBL-3-6-1"/>
            <w:bookmarkStart w:id="707" w:name="TBL-3-6-"/>
            <w:bookmarkStart w:id="708" w:name="TBL-3-6-1"/>
            <w:bookmarkStart w:id="709" w:name="TBL-3-6-"/>
            <w:bookmarkEnd w:id="708"/>
            <w:bookmarkEnd w:id="70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10" w:name="TBL-3-6-2"/>
            <w:bookmarkEnd w:id="71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11" w:name="TBL-3-7-"/>
            <w:bookmarkStart w:id="712" w:name="TBL-3-7-1"/>
            <w:bookmarkEnd w:id="711"/>
            <w:bookmarkEnd w:id="712"/>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13" w:name="TBL-3-7-2"/>
            <w:bookmarkEnd w:id="713"/>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14" w:name="TBL-3-8-1"/>
            <w:bookmarkStart w:id="715" w:name="TBL-3-8-"/>
            <w:bookmarkEnd w:id="714"/>
            <w:bookmarkEnd w:id="71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16" w:name="TBL-3-8-2"/>
            <w:bookmarkEnd w:id="71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17" w:name="TBL-3-9-1"/>
            <w:bookmarkStart w:id="718" w:name="TBL-3-9-"/>
            <w:bookmarkStart w:id="719" w:name="TBL-3-9-1"/>
            <w:bookmarkStart w:id="720" w:name="TBL-3-9-"/>
            <w:bookmarkEnd w:id="719"/>
            <w:bookmarkEnd w:id="720"/>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1" w:name="TBL-3-9-2"/>
            <w:bookmarkEnd w:id="72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22" w:name="TBL-3-10-"/>
            <w:bookmarkStart w:id="723" w:name="TBL-3-10-1"/>
            <w:bookmarkEnd w:id="722"/>
            <w:bookmarkEnd w:id="723"/>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4" w:name="TBL-3-10-2"/>
            <w:bookmarkEnd w:id="724"/>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 xml:space="preserve">Supplemental Table S4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6"/>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25" w:name="fig-4"/>
      <w:r>
        <w:rPr>
          <w:rFonts w:ascii="Arial" w:hAnsi="Arial"/>
          <w:b/>
          <w:bCs/>
          <w:sz w:val="20"/>
        </w:rPr>
        <w:t>Figure 4</w:t>
      </w:r>
      <w:bookmarkEnd w:id="725"/>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S4</w:t>
      </w:r>
      <w:r>
        <w:rPr>
          <w:rFonts w:ascii="Times New Roman" w:hAnsi="Times New Roman"/>
        </w:rPr>
        <w:t xml:space="preserve">). </w:t>
      </w:r>
    </w:p>
    <w:p>
      <w:pPr>
        <w:pStyle w:val="Heading3"/>
        <w:spacing w:lineRule="auto" w:line="360"/>
        <w:rPr>
          <w:rFonts w:ascii="Times New Roman" w:hAnsi="Times New Roman"/>
        </w:rPr>
      </w:pPr>
      <w:bookmarkStart w:id="726" w:name="x1-9000"/>
      <w:bookmarkEnd w:id="726"/>
      <w:r>
        <w:rPr>
          <w:rFonts w:ascii="Times New Roman" w:hAnsi="Times New Roman"/>
        </w:rPr>
        <w:t>Discussion</w:t>
      </w:r>
    </w:p>
    <w:p>
      <w:pPr>
        <w:pStyle w:val="TextBodynoindent"/>
        <w:spacing w:lineRule="auto" w:line="360"/>
        <w:rPr/>
      </w:pPr>
      <w:bookmarkStart w:id="727" w:name="x1-9000doc"/>
      <w:bookmarkStart w:id="728" w:name="Q1-1-24"/>
      <w:bookmarkEnd w:id="727"/>
      <w:bookmarkEnd w:id="728"/>
      <w:r>
        <w:rPr>
          <w:rFonts w:ascii="Times New Roman" w:hAnsi="Times New Roman"/>
        </w:rPr>
        <w:t xml:space="preserve">Repeat-rich, low-complexity regions of the human genome such as telomeres have been historically recalcitrant to full mapping and annotation (Miga, </w:t>
      </w:r>
      <w:hyperlink r:id="rId27">
        <w:bookmarkStart w:id="729" w:name="page.24"/>
        <w:bookmarkEnd w:id="729"/>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8">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9">
        <w:r>
          <w:rPr>
            <w:rStyle w:val="InternetLink"/>
            <w:rFonts w:ascii="Times New Roman" w:hAnsi="Times New Roman"/>
          </w:rPr>
          <w:t>2020</w:t>
        </w:r>
      </w:hyperlink>
      <w:r>
        <w:rPr>
          <w:rFonts w:ascii="Times New Roman" w:hAnsi="Times New Roman"/>
        </w:rPr>
        <w:t>)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w:t>
      </w:r>
      <w:ins w:id="23" w:author="Kirill Grigorev" w:date="2020-11-08T21:42:26Z">
        <w:r>
          <w:rPr>
            <w:rFonts w:ascii="Times New Roman" w:hAnsi="Times New Roman"/>
          </w:rPr>
          <w:t xml:space="preserve"> Repeat patterns were chromosome-specific, with different non-canonical repeats being pronounced on different chromosomes, such as TGAGGG on chr8 and TTGGGG on chr14, which may be correlated with biological pathways (Bluhm et al., </w:t>
        </w:r>
      </w:ins>
      <w:hyperlink r:id="rId30">
        <w:ins w:id="24" w:author="Kirill Grigorev" w:date="2020-11-08T21:42:26Z">
          <w:r>
            <w:rPr>
              <w:rStyle w:val="InternetLink"/>
              <w:rFonts w:ascii="Times New Roman" w:hAnsi="Times New Roman"/>
            </w:rPr>
            <w:t>2019</w:t>
          </w:r>
        </w:ins>
      </w:hyperlink>
      <w:ins w:id="25" w:author="Kirill Grigorev" w:date="2020-11-08T21:42:26Z">
        <w:r>
          <w:rPr>
            <w:rFonts w:ascii="Times New Roman" w:hAnsi="Times New Roman"/>
          </w:rPr>
          <w:t>).</w:t>
        </w:r>
      </w:ins>
      <w:r>
        <w:rPr>
          <w:rFonts w:ascii="Times New Roman" w:hAnsi="Times New Roman"/>
        </w:rPr>
        <w:t xml:space="preserve">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31">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32">
        <w:r>
          <w:rPr>
            <w:rStyle w:val="InternetLink"/>
            <w:rFonts w:ascii="Times New Roman" w:hAnsi="Times New Roman"/>
          </w:rPr>
          <w:t>1989</w:t>
        </w:r>
      </w:hyperlink>
      <w:r>
        <w:rPr>
          <w:rFonts w:ascii="Times New Roman" w:hAnsi="Times New Roman"/>
        </w:rPr>
        <w:t xml:space="preserve">; Coleman, Baird, and Royle, </w:t>
      </w:r>
      <w:hyperlink r:id="rId33">
        <w:r>
          <w:rPr>
            <w:rStyle w:val="InternetLink"/>
            <w:rFonts w:ascii="Times New Roman" w:hAnsi="Times New Roman"/>
          </w:rPr>
          <w:t>1999</w:t>
        </w:r>
      </w:hyperlink>
      <w:r>
        <w:rPr>
          <w:rFonts w:ascii="Times New Roman" w:hAnsi="Times New Roman"/>
        </w:rPr>
        <w:t xml:space="preserve">; Lee et al., </w:t>
      </w:r>
      <w:hyperlink r:id="rId34">
        <w:r>
          <w:rPr>
            <w:rStyle w:val="InternetLink"/>
            <w:rFonts w:ascii="Times New Roman" w:hAnsi="Times New Roman"/>
          </w:rPr>
          <w:t>2018</w:t>
        </w:r>
      </w:hyperlink>
      <w:r>
        <w:rPr>
          <w:rFonts w:ascii="Times New Roman" w:hAnsi="Times New Roman"/>
        </w:rPr>
        <w:t xml:space="preserve">; Bluhm et al., </w:t>
      </w:r>
      <w:hyperlink r:id="rId35">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four of the 40 subtelomeric assemblies (Stong et al., </w:t>
      </w:r>
      <w:hyperlink r:id="rId36">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7">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8"/>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30" w:name="fig-5"/>
      <w:r>
        <w:rPr>
          <w:rFonts w:ascii="Arial" w:hAnsi="Arial"/>
          <w:b/>
          <w:bCs/>
          <w:sz w:val="20"/>
        </w:rPr>
        <w:t>Figure 5:</w:t>
      </w:r>
      <w:bookmarkEnd w:id="730"/>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haplotype spectra on a multi-Kbp scale. Interpopulation similarity, as well as familial inheritance of variation in the Ashkenazim trio, evidenced that the observed haplotypes are not likely batch effects. 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31" w:name="x1-10000"/>
      <w:bookmarkEnd w:id="731"/>
      <w:r>
        <w:rPr>
          <w:rFonts w:ascii="Times New Roman" w:hAnsi="Times New Roman"/>
        </w:rPr>
        <w:t>Materials and Methods</w:t>
      </w:r>
    </w:p>
    <w:p>
      <w:pPr>
        <w:pStyle w:val="Heading4"/>
        <w:spacing w:lineRule="auto" w:line="360"/>
        <w:rPr>
          <w:rFonts w:ascii="Times New Roman" w:hAnsi="Times New Roman"/>
        </w:rPr>
      </w:pPr>
      <w:bookmarkStart w:id="732" w:name="x1-11000"/>
      <w:bookmarkStart w:id="733" w:name="Q1-1-26"/>
      <w:bookmarkStart w:id="734" w:name="x1-10000doc"/>
      <w:bookmarkEnd w:id="732"/>
      <w:bookmarkEnd w:id="733"/>
      <w:bookmarkEnd w:id="734"/>
      <w:r>
        <w:rPr>
          <w:rFonts w:ascii="Times New Roman" w:hAnsi="Times New Roman"/>
        </w:rPr>
        <w:t>The extended reference genome</w:t>
      </w:r>
    </w:p>
    <w:p>
      <w:pPr>
        <w:pStyle w:val="TextBodynoindent"/>
        <w:spacing w:lineRule="auto" w:line="360"/>
        <w:rPr/>
      </w:pPr>
      <w:bookmarkStart w:id="735" w:name="Q1-1-28"/>
      <w:bookmarkEnd w:id="735"/>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9">
        <w:bookmarkStart w:id="736" w:name="page.26"/>
        <w:bookmarkEnd w:id="736"/>
        <w:r>
          <w:rPr>
            <w:rStyle w:val="InternetLink"/>
            <w:rFonts w:ascii="Times New Roman" w:hAnsi="Times New Roman"/>
          </w:rPr>
          <w:t>2017</w:t>
        </w:r>
      </w:hyperlink>
      <w:r>
        <w:rPr>
          <w:rFonts w:ascii="Times New Roman" w:hAnsi="Times New Roman"/>
        </w:rPr>
        <w:t xml:space="preserve">; “Initial sequencing and analysis of the human genome,” </w:t>
      </w:r>
      <w:hyperlink r:id="rId40">
        <w:r>
          <w:rPr>
            <w:rStyle w:val="InternetLink"/>
            <w:rFonts w:ascii="Times New Roman" w:hAnsi="Times New Roman"/>
          </w:rPr>
          <w:t>2001</w:t>
        </w:r>
      </w:hyperlink>
      <w:r>
        <w:rPr>
          <w:rFonts w:ascii="Times New Roman" w:hAnsi="Times New Roman"/>
        </w:rPr>
        <w:t xml:space="preserve">) and the subtelomeric assemblies (Stong et al., </w:t>
      </w:r>
      <w:hyperlink r:id="rId41">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42">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37" w:name="x1-12000"/>
      <w:bookmarkEnd w:id="737"/>
      <w:r>
        <w:rPr>
          <w:rFonts w:ascii="Times New Roman" w:hAnsi="Times New Roman"/>
        </w:rPr>
        <w:t>Detection of telomeric sequences in long-read datasets</w:t>
      </w:r>
    </w:p>
    <w:p>
      <w:pPr>
        <w:pStyle w:val="TextBodynoindent"/>
        <w:spacing w:lineRule="auto" w:line="360"/>
        <w:rPr/>
      </w:pPr>
      <w:bookmarkStart w:id="738" w:name="Q1-1-30"/>
      <w:bookmarkEnd w:id="738"/>
      <w:r>
        <w:rPr>
          <w:rFonts w:ascii="Times New Roman" w:hAnsi="Times New Roman"/>
        </w:rPr>
        <w:t>Seven subjects were selected for the analysis. The first individual (NA12878/HG001) came from the pilot genome of the HapMap project (</w:t>
      </w:r>
      <w:bookmarkStart w:id="739" w:name="page.27"/>
      <w:bookmarkEnd w:id="739"/>
      <w:r>
        <w:rPr>
          <w:rFonts w:ascii="Times New Roman" w:hAnsi="Times New Roman"/>
        </w:rPr>
        <w:t xml:space="preserve">“The International HapMap Project,” </w:t>
      </w:r>
      <w:hyperlink r:id="rId43">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4">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5">
        <w:r>
          <w:rPr>
            <w:rStyle w:val="InternetLink"/>
            <w:rFonts w:ascii="Times New Roman" w:hAnsi="Times New Roman"/>
          </w:rPr>
          <w:t>2019</w:t>
        </w:r>
      </w:hyperlink>
      <w:r>
        <w:rPr>
          <w:rFonts w:ascii="Times New Roman" w:hAnsi="Times New Roman"/>
        </w:rPr>
        <w:t xml:space="preserve">) PacBio CCS (Eid et al., </w:t>
      </w:r>
      <w:hyperlink r:id="rId46">
        <w:r>
          <w:rPr>
            <w:rStyle w:val="InternetLink"/>
            <w:rFonts w:ascii="Times New Roman" w:hAnsi="Times New Roman"/>
          </w:rPr>
          <w:t>2009</w:t>
        </w:r>
      </w:hyperlink>
      <w:r>
        <w:rPr>
          <w:rFonts w:ascii="Times New Roman" w:hAnsi="Times New Roman"/>
        </w:rPr>
        <w:t xml:space="preserve">; Ardui et al., </w:t>
      </w:r>
      <w:hyperlink r:id="rId47">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40" w:name="x1-13000"/>
      <w:bookmarkEnd w:id="740"/>
      <w:r>
        <w:rPr>
          <w:rFonts w:ascii="Times New Roman" w:hAnsi="Times New Roman"/>
        </w:rPr>
        <w:t>Evaluation of telomeric content in short- and linked-read datasets</w:t>
      </w:r>
    </w:p>
    <w:p>
      <w:pPr>
        <w:pStyle w:val="TextBodynoindent"/>
        <w:spacing w:lineRule="auto" w:line="360"/>
        <w:rPr/>
      </w:pPr>
      <w:bookmarkStart w:id="741" w:name="Q1-1-32"/>
      <w:bookmarkEnd w:id="741"/>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8">
        <w:bookmarkStart w:id="742" w:name="page.28"/>
        <w:bookmarkEnd w:id="742"/>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w:t>
      </w:r>
      <w:del w:id="26" w:author="Kirill Grigorev" w:date="2020-11-08T21:26:57Z">
        <w:r>
          <w:rPr>
            <w:rFonts w:ascii="Times New Roman" w:hAnsi="Times New Roman"/>
          </w:rPr>
          <w:delText>generated</w:delText>
        </w:r>
      </w:del>
      <w:ins w:id="27"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9">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50">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43" w:name="x1-14000"/>
      <w:bookmarkEnd w:id="743"/>
      <w:r>
        <w:rPr>
          <w:rFonts w:ascii="Times New Roman" w:hAnsi="Times New Roman"/>
        </w:rPr>
        <w:t>Identification of repeat content</w:t>
      </w:r>
    </w:p>
    <w:p>
      <w:pPr>
        <w:pStyle w:val="TextBodynoindent"/>
        <w:spacing w:lineRule="auto" w:line="360"/>
        <w:rPr/>
      </w:pPr>
      <w:bookmarkStart w:id="744" w:name="Q1-1-34"/>
      <w:bookmarkEnd w:id="744"/>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51">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45" w:name="__DdeLink__4730_2307213473"/>
      <w:r>
        <w:rPr>
          <w:rFonts w:ascii="Times New Roman" w:hAnsi="Times New Roman"/>
        </w:rPr>
        <w:t>×</w:t>
      </w:r>
      <w:bookmarkEnd w:id="745"/>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2"/>
          <w:sz w:val="19"/>
        </w:rPr>
        <w:t>0,0</w:t>
      </w:r>
      <w:r>
        <w:rPr>
          <w:rFonts w:ascii="Times New Roman" w:hAnsi="Times New Roman"/>
          <w:i/>
          <w:iCs/>
        </w:rPr>
        <w:t xml:space="preserve"> = count of target k-mer, C</w:t>
      </w:r>
      <w:r>
        <w:rPr>
          <w:rFonts w:ascii="Times New Roman" w:hAnsi="Times New Roman"/>
          <w:i/>
          <w:iCs/>
          <w:position w:val="-2"/>
          <w:sz w:val="19"/>
        </w:rPr>
        <w:t>0,1</w:t>
      </w:r>
      <w:r>
        <w:rPr>
          <w:rFonts w:ascii="Times New Roman" w:hAnsi="Times New Roman"/>
          <w:i/>
          <w:iCs/>
        </w:rPr>
        <w:t xml:space="preserve"> = sum of counts of other potentially classifiable k-mers, C</w:t>
      </w:r>
      <w:r>
        <w:rPr>
          <w:rFonts w:ascii="Times New Roman" w:hAnsi="Times New Roman"/>
          <w:i/>
          <w:iCs/>
          <w:position w:val="-2"/>
          <w:sz w:val="19"/>
        </w:rPr>
        <w:t>1,0</w:t>
      </w:r>
      <w:r>
        <w:rPr>
          <w:rFonts w:ascii="Times New Roman" w:hAnsi="Times New Roman"/>
          <w:i/>
          <w:iCs/>
        </w:rPr>
        <w:t xml:space="preserve"> = median count of k-mer, C</w:t>
      </w:r>
      <w:r>
        <w:rPr>
          <w:rFonts w:ascii="Times New Roman" w:hAnsi="Times New Roman"/>
          <w:i/>
          <w:iCs/>
          <w:position w:val="-2"/>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52">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46" w:name="x1-15000"/>
      <w:bookmarkEnd w:id="746"/>
      <w:r>
        <w:rPr>
          <w:rFonts w:ascii="Times New Roman" w:hAnsi="Times New Roman"/>
        </w:rPr>
        <w:t>Evaluation of sequence concordance in telomeric long reads</w:t>
      </w:r>
    </w:p>
    <w:p>
      <w:pPr>
        <w:pStyle w:val="TextBodynoindent"/>
        <w:spacing w:lineRule="auto" w:line="360"/>
        <w:rPr/>
      </w:pPr>
      <w:bookmarkStart w:id="747" w:name="Q1-1-36"/>
      <w:bookmarkEnd w:id="747"/>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3"/>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2"/>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4">
        <w:bookmarkStart w:id="748" w:name="page.29"/>
        <w:bookmarkEnd w:id="748"/>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49" w:name="x1-16000"/>
      <w:bookmarkEnd w:id="749"/>
      <w:r>
        <w:rPr>
          <w:rFonts w:ascii="Times New Roman" w:hAnsi="Times New Roman"/>
        </w:rPr>
        <w:t>Identification of telomeric haplotypic variation</w:t>
      </w:r>
    </w:p>
    <w:p>
      <w:pPr>
        <w:pStyle w:val="TextBodynoindent"/>
        <w:spacing w:lineRule="auto" w:line="360"/>
        <w:rPr/>
      </w:pPr>
      <w:bookmarkStart w:id="750" w:name="Q1-1-38"/>
      <w:bookmarkEnd w:id="750"/>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5">
        <w:bookmarkStart w:id="751" w:name="page.30"/>
        <w:bookmarkEnd w:id="751"/>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6">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52" w:name="x1-17000"/>
      <w:bookmarkEnd w:id="752"/>
      <w:r>
        <w:rPr>
          <w:rFonts w:ascii="Times New Roman" w:hAnsi="Times New Roman"/>
        </w:rPr>
        <w:t>Data access</w:t>
      </w:r>
    </w:p>
    <w:p>
      <w:pPr>
        <w:pStyle w:val="TextBodynoindent"/>
        <w:spacing w:lineRule="auto" w:line="360"/>
        <w:rPr/>
      </w:pPr>
      <w:bookmarkStart w:id="753" w:name="Q1-1-40"/>
      <w:bookmarkEnd w:id="753"/>
      <w:r>
        <w:rPr>
          <w:rFonts w:ascii="Times New Roman" w:hAnsi="Times New Roman"/>
        </w:rPr>
        <w:t xml:space="preserve">Healthy donor DNA came from a previous study (the NASA Twins Study, Garrett-Bakelman et al., </w:t>
      </w:r>
      <w:hyperlink r:id="rId57">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8">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9">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54" w:name="x1-18000"/>
      <w:bookmarkEnd w:id="754"/>
      <w:r>
        <w:rPr>
          <w:rFonts w:ascii="Times New Roman" w:hAnsi="Times New Roman"/>
        </w:rPr>
        <w:t>Acknowledgements</w:t>
      </w:r>
    </w:p>
    <w:p>
      <w:pPr>
        <w:pStyle w:val="TextBodynoindent"/>
        <w:spacing w:lineRule="auto" w:line="360"/>
        <w:rPr>
          <w:rFonts w:ascii="Times New Roman" w:hAnsi="Times New Roman"/>
        </w:rPr>
      </w:pPr>
      <w:bookmarkStart w:id="755" w:name="Q1-1-42"/>
      <w:bookmarkEnd w:id="755"/>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56" w:name="x1-19000"/>
      <w:bookmarkEnd w:id="756"/>
      <w:r>
        <w:rPr>
          <w:rFonts w:ascii="Times New Roman" w:hAnsi="Times New Roman"/>
        </w:rPr>
        <w:t>Author contributions</w:t>
      </w:r>
    </w:p>
    <w:p>
      <w:pPr>
        <w:pStyle w:val="TextBodynoindent"/>
        <w:spacing w:lineRule="auto" w:line="360"/>
        <w:rPr>
          <w:rFonts w:ascii="Times New Roman" w:hAnsi="Times New Roman"/>
        </w:rPr>
      </w:pPr>
      <w:bookmarkStart w:id="757" w:name="Q1-1-44"/>
      <w:bookmarkEnd w:id="757"/>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58" w:name="x1-20000"/>
      <w:bookmarkEnd w:id="758"/>
      <w:r>
        <w:rPr>
          <w:rFonts w:ascii="Times New Roman" w:hAnsi="Times New Roman"/>
        </w:rPr>
        <w:t>Competing interests</w:t>
      </w:r>
    </w:p>
    <w:p>
      <w:pPr>
        <w:pStyle w:val="TextBodynoindent"/>
        <w:spacing w:lineRule="auto" w:line="360"/>
        <w:rPr>
          <w:rFonts w:ascii="Times New Roman" w:hAnsi="Times New Roman"/>
        </w:rPr>
      </w:pPr>
      <w:bookmarkStart w:id="759" w:name="Q1-1-46"/>
      <w:bookmarkEnd w:id="759"/>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60" w:name="x1-21000"/>
      <w:bookmarkEnd w:id="760"/>
      <w:r>
        <w:rPr>
          <w:rFonts w:ascii="Times New Roman" w:hAnsi="Times New Roman"/>
        </w:rPr>
        <w:t>References</w:t>
      </w:r>
    </w:p>
    <w:p>
      <w:pPr>
        <w:pStyle w:val="TextBodynoindent"/>
        <w:rPr/>
      </w:pPr>
      <w:bookmarkStart w:id="761" w:name="Q1-1-48"/>
      <w:bookmarkStart w:id="762" w:name="bib-1"/>
      <w:bookmarkStart w:id="763" w:name="page.33"/>
      <w:bookmarkStart w:id="764" w:name="X0-"/>
      <w:bookmarkEnd w:id="761"/>
      <w:bookmarkEnd w:id="762"/>
      <w:bookmarkEnd w:id="763"/>
      <w:bookmarkEnd w:id="764"/>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65" w:name="bib-2"/>
      <w:bookmarkEnd w:id="765"/>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66" w:name="bib-3"/>
      <w:bookmarkEnd w:id="766"/>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67" w:name="bib-4"/>
      <w:bookmarkEnd w:id="767"/>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68" w:name="bib-5"/>
      <w:bookmarkEnd w:id="768"/>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69" w:name="bib-6"/>
      <w:bookmarkEnd w:id="769"/>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5">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70" w:name="bib-7"/>
      <w:bookmarkEnd w:id="770"/>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71" w:name="bib-8"/>
      <w:bookmarkEnd w:id="771"/>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72" w:name="bib-9"/>
      <w:bookmarkEnd w:id="772"/>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73" w:name="bib-10"/>
      <w:bookmarkEnd w:id="773"/>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8">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74" w:name="bib-11"/>
      <w:bookmarkEnd w:id="774"/>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75" w:name="bib-12"/>
      <w:bookmarkEnd w:id="775"/>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76" w:name="bib-13"/>
      <w:bookmarkEnd w:id="776"/>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77" w:name="bib-14"/>
      <w:bookmarkEnd w:id="777"/>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78" w:name="bib-15"/>
      <w:bookmarkEnd w:id="778"/>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79" w:name="bib-16"/>
      <w:bookmarkEnd w:id="779"/>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80" w:name="bib-17"/>
      <w:bookmarkEnd w:id="780"/>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81" w:name="bib-18"/>
      <w:bookmarkEnd w:id="781"/>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82" w:name="bib-19"/>
      <w:bookmarkEnd w:id="782"/>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83" w:name="bib-20"/>
      <w:bookmarkEnd w:id="783"/>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84" w:name="bib-21"/>
      <w:bookmarkEnd w:id="784"/>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785" w:name="bib-22"/>
      <w:bookmarkEnd w:id="785"/>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786" w:name="bib-23"/>
      <w:bookmarkEnd w:id="786"/>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787" w:name="bib-24"/>
      <w:bookmarkEnd w:id="787"/>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788" w:name="bib-25"/>
      <w:bookmarkEnd w:id="788"/>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789" w:name="bib-26"/>
      <w:bookmarkEnd w:id="789"/>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790" w:name="bib-27"/>
      <w:bookmarkEnd w:id="790"/>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4">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791" w:name="bib-28"/>
      <w:bookmarkEnd w:id="791"/>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5">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792" w:name="bib-29"/>
      <w:bookmarkEnd w:id="792"/>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6">
        <w:r>
          <w:rPr>
            <w:rStyle w:val="InternetLink"/>
            <w:rFonts w:ascii="Times New Roman" w:hAnsi="Times New Roman"/>
          </w:rPr>
          <w:t>10.1038/s41587-019-0074-6</w:t>
        </w:r>
      </w:hyperlink>
      <w:r>
        <w:rPr>
          <w:rFonts w:ascii="Times New Roman" w:hAnsi="Times New Roman"/>
        </w:rPr>
        <w:t>.</w:t>
      </w:r>
    </w:p>
    <w:sectPr>
      <w:footerReference w:type="default" r:id="rId87"/>
      <w:type w:val="nextPage"/>
      <w:pgSz w:w="12240" w:h="15840"/>
      <w:pgMar w:left="1134" w:right="1134" w:header="0" w:top="1134" w:footer="0" w:bottom="1138"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cs="Lohit Devanagari" w:ascii="Cambria" w:hAnsi="Cambria" w:eastAsia="Noto Serif CJK SC"/>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bidi="hi-IN" w:eastAsia="zh-CN"/>
        </w:rPr>
        <w:t>“On almost every p and q arm” 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jc w:val="center"/>
      <w:rPr/>
    </w:pPr>
    <w:r>
      <w:rPr/>
      <w:fldChar w:fldCharType="begin"/>
    </w:r>
    <w:r>
      <w:rPr/>
      <w:instrText> PAGE </w:instrText>
    </w:r>
    <w:r>
      <w:rPr/>
      <w:fldChar w:fldCharType="separate"/>
    </w:r>
    <w:r>
      <w:rPr/>
      <w:t>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jc w:val="center"/>
      <w:rPr/>
    </w:pPr>
    <w:r>
      <w:rPr/>
      <w:fldChar w:fldCharType="begin"/>
    </w:r>
    <w:r>
      <w:rPr/>
      <w:instrText> PAGE </w:instrText>
    </w:r>
    <w:r>
      <w:rPr/>
      <w:fldChar w:fldCharType="separate"/>
    </w:r>
    <w:r>
      <w:rPr/>
      <w:t>20</w:t>
    </w:r>
    <w:r>
      <w:rPr/>
      <w:fldChar w:fldCharType="end"/>
    </w:r>
  </w:p>
</w:ftr>
</file>

<file path=word/settings.xml><?xml version="1.0" encoding="utf-8"?>
<w:settings xmlns:w="http://schemas.openxmlformats.org/wordprocessingml/2006/main">
  <w:zoom w:percent="150"/>
  <w:revisionView w:insDel="0" w:formatting="0"/>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fals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fals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fals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fals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fals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fals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fals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fals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fals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fals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fals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telovars2018" TargetMode="External"/><Relationship Id="rId10" Type="http://schemas.openxmlformats.org/officeDocument/2006/relationships/hyperlink" Target="source.html#X0-giab" TargetMode="External"/><Relationship Id="rId11" Type="http://schemas.openxmlformats.org/officeDocument/2006/relationships/hyperlink" Target="source.html#X0-pacbio" TargetMode="External"/><Relationship Id="rId12" Type="http://schemas.openxmlformats.org/officeDocument/2006/relationships/hyperlink" Target="source.html#X0-pacbioccs" TargetMode="External"/><Relationship Id="rId13" Type="http://schemas.openxmlformats.org/officeDocument/2006/relationships/hyperlink" Target="source.html#X0-illumina" TargetMode="External"/><Relationship Id="rId14" Type="http://schemas.openxmlformats.org/officeDocument/2006/relationships/hyperlink" Target="source.html#X0-10x" TargetMode="External"/><Relationship Id="rId15" Type="http://schemas.openxmlformats.org/officeDocument/2006/relationships/hyperlink" Target="source.html#X0-grch38" TargetMode="External"/><Relationship Id="rId16" Type="http://schemas.openxmlformats.org/officeDocument/2006/relationships/hyperlink" Target="source.html#X0-hg38" TargetMode="External"/><Relationship Id="rId17" Type="http://schemas.openxmlformats.org/officeDocument/2006/relationships/hyperlink" Target="source.html#X0-riethman2014" TargetMode="External"/><Relationship Id="rId18" Type="http://schemas.openxmlformats.org/officeDocument/2006/relationships/hyperlink" Target="source.html#X0-giab" TargetMode="External"/><Relationship Id="rId1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hyperlink" Target="source.html#X0-telomerecat" TargetMode="External"/><Relationship Id="rId25" Type="http://schemas.openxmlformats.org/officeDocument/2006/relationships/hyperlink" Target="source.html#X0-levenshtein" TargetMode="External"/><Relationship Id="rId26" Type="http://schemas.openxmlformats.org/officeDocument/2006/relationships/image" Target="media/image4.png"/><Relationship Id="rId27" Type="http://schemas.openxmlformats.org/officeDocument/2006/relationships/hyperlink" Target="source.html#X0-miga2015" TargetMode="External"/><Relationship Id="rId28" Type="http://schemas.openxmlformats.org/officeDocument/2006/relationships/hyperlink" Target="source.html#X0-ngslowcomplexity" TargetMode="External"/><Relationship Id="rId29" Type="http://schemas.openxmlformats.org/officeDocument/2006/relationships/hyperlink" Target="source.html#X0-luxton2020" TargetMode="External"/><Relationship Id="rId30" Type="http://schemas.openxmlformats.org/officeDocument/2006/relationships/hyperlink" Target="source.html#X0-telovars2019" TargetMode="External"/><Relationship Id="rId31" Type="http://schemas.openxmlformats.org/officeDocument/2006/relationships/hyperlink" Target="source.html#X0-cpg" TargetMode="External"/><Relationship Id="rId32" Type="http://schemas.openxmlformats.org/officeDocument/2006/relationships/hyperlink" Target="source.html#X0-telovars1989" TargetMode="External"/><Relationship Id="rId33" Type="http://schemas.openxmlformats.org/officeDocument/2006/relationships/hyperlink" Target="source.html#X0-telovars1999" TargetMode="External"/><Relationship Id="rId34" Type="http://schemas.openxmlformats.org/officeDocument/2006/relationships/hyperlink" Target="source.html#X0-telovars2018" TargetMode="External"/><Relationship Id="rId35" Type="http://schemas.openxmlformats.org/officeDocument/2006/relationships/hyperlink" Target="source.html#X0-telovars2019" TargetMode="External"/><Relationship Id="rId36" Type="http://schemas.openxmlformats.org/officeDocument/2006/relationships/hyperlink" Target="source.html#X0-riethman2014" TargetMode="External"/><Relationship Id="rId37" Type="http://schemas.openxmlformats.org/officeDocument/2006/relationships/hyperlink" Target="source.html#X0-telomerecat" TargetMode="External"/><Relationship Id="rId38" Type="http://schemas.openxmlformats.org/officeDocument/2006/relationships/image" Target="media/image5.png"/><Relationship Id="rId39" Type="http://schemas.openxmlformats.org/officeDocument/2006/relationships/hyperlink" Target="source.html#X0-grch38" TargetMode="External"/><Relationship Id="rId40" Type="http://schemas.openxmlformats.org/officeDocument/2006/relationships/hyperlink" Target="source.html#X0-hg38" TargetMode="External"/><Relationship Id="rId41" Type="http://schemas.openxmlformats.org/officeDocument/2006/relationships/hyperlink" Target="source.html#X0-riethman2014" TargetMode="External"/><Relationship Id="rId42" Type="http://schemas.openxmlformats.org/officeDocument/2006/relationships/hyperlink" Target="source.html#X0-minimap" TargetMode="External"/><Relationship Id="rId43" Type="http://schemas.openxmlformats.org/officeDocument/2006/relationships/hyperlink" Target="source.html#X0-HG001" TargetMode="External"/><Relationship Id="rId44" Type="http://schemas.openxmlformats.org/officeDocument/2006/relationships/hyperlink" Target="source.html#X0-HG00X" TargetMode="External"/><Relationship Id="rId45" Type="http://schemas.openxmlformats.org/officeDocument/2006/relationships/hyperlink" Target="source.html#X0-giab" TargetMode="External"/><Relationship Id="rId46" Type="http://schemas.openxmlformats.org/officeDocument/2006/relationships/hyperlink" Target="source.html#X0-pacbio" TargetMode="External"/><Relationship Id="rId47" Type="http://schemas.openxmlformats.org/officeDocument/2006/relationships/hyperlink" Target="source.html#X0-pacbioccs" TargetMode="External"/><Relationship Id="rId48" Type="http://schemas.openxmlformats.org/officeDocument/2006/relationships/hyperlink" Target="source.html#X0-telomerecat" TargetMode="External"/><Relationship Id="rId49" Type="http://schemas.openxmlformats.org/officeDocument/2006/relationships/hyperlink" Target="source.html#X0-twins_study" TargetMode="External"/><Relationship Id="rId50" Type="http://schemas.openxmlformats.org/officeDocument/2006/relationships/hyperlink" Target="source.html#X0-telomerecat" TargetMode="External"/><Relationship Id="rId51" Type="http://schemas.openxmlformats.org/officeDocument/2006/relationships/hyperlink" Target="source.html#X0-jellyfish" TargetMode="External"/><Relationship Id="rId52" Type="http://schemas.openxmlformats.org/officeDocument/2006/relationships/hyperlink" Target="source.html#X0-george" TargetMode="External"/><Relationship Id="rId53" Type="http://schemas.openxmlformats.org/officeDocument/2006/relationships/image" Target="media/image6.png"/><Relationship Id="rId54" Type="http://schemas.openxmlformats.org/officeDocument/2006/relationships/hyperlink" Target="source.html#X0-hepc_entropy" TargetMode="External"/><Relationship Id="rId55" Type="http://schemas.openxmlformats.org/officeDocument/2006/relationships/hyperlink" Target="source.html#X0-levenshtein" TargetMode="External"/><Relationship Id="rId56" Type="http://schemas.openxmlformats.org/officeDocument/2006/relationships/hyperlink" Target="source.html#X0-cophenetic" TargetMode="External"/><Relationship Id="rId57" Type="http://schemas.openxmlformats.org/officeDocument/2006/relationships/hyperlink" Target="source.html#X0-twins_study" TargetMode="External"/><Relationship Id="rId58" Type="http://schemas.openxmlformats.org/officeDocument/2006/relationships/hyperlink" Target="https://lsda.jsc.nasa.gov/Request/dataRequestFAQ" TargetMode="External"/><Relationship Id="rId59" Type="http://schemas.openxmlformats.org/officeDocument/2006/relationships/hyperlink" Target="https://github.com/lankycyril/edgecase" TargetMode="External"/><Relationship Id="rId60" Type="http://schemas.openxmlformats.org/officeDocument/2006/relationships/hyperlink" Target="https://doi.org/10.1093/nar/17.12.4611" TargetMode="External"/><Relationship Id="rId61" Type="http://schemas.openxmlformats.org/officeDocument/2006/relationships/hyperlink" Target="https://doi.org/10.1093/nar/gky066" TargetMode="External"/><Relationship Id="rId62" Type="http://schemas.openxmlformats.org/officeDocument/2006/relationships/hyperlink" Target="https://doi.org/10.1152/physrev.00026.2007" TargetMode="External"/><Relationship Id="rId63" Type="http://schemas.openxmlformats.org/officeDocument/2006/relationships/hyperlink" Target="https://doi.org/10.1038/nature07517" TargetMode="External"/><Relationship Id="rId64" Type="http://schemas.openxmlformats.org/officeDocument/2006/relationships/hyperlink" Target="https://doi.org/10.1093/nar/gky1289" TargetMode="External"/><Relationship Id="rId65" Type="http://schemas.openxmlformats.org/officeDocument/2006/relationships/hyperlink" Target="https://doi.org/10.1093/hmg/8.9.1637" TargetMode="External"/><Relationship Id="rId66" Type="http://schemas.openxmlformats.org/officeDocument/2006/relationships/hyperlink" Target="https://doi.org/10.1126/science.1162986" TargetMode="External"/><Relationship Id="rId67" Type="http://schemas.openxmlformats.org/officeDocument/2006/relationships/hyperlink" Target="https://doi.org/10.1038/s41598-017-14403-y" TargetMode="External"/><Relationship Id="rId68" Type="http://schemas.openxmlformats.org/officeDocument/2006/relationships/hyperlink" Target="https://www.10xgenomics.com/" TargetMode="External"/><Relationship Id="rId69" Type="http://schemas.openxmlformats.org/officeDocument/2006/relationships/hyperlink" Target="https://doi.org/10.1007/bf02056895" TargetMode="External"/><Relationship Id="rId70" Type="http://schemas.openxmlformats.org/officeDocument/2006/relationships/hyperlink" Target="https://doi.org/10.1038/35057062" TargetMode="External"/><Relationship Id="rId71" Type="http://schemas.openxmlformats.org/officeDocument/2006/relationships/hyperlink" Target="https://doi.org/10.1093/nar/gky297" TargetMode="External"/><Relationship Id="rId72" Type="http://schemas.openxmlformats.org/officeDocument/2006/relationships/hyperlink" Target="https://doi.org/10.1093/bioinformatics/bty191" TargetMode="External"/><Relationship Id="rId73" Type="http://schemas.openxmlformats.org/officeDocument/2006/relationships/hyperlink" Target="https://doi.org/10.2139/ssrn.3646569" TargetMode="External"/><Relationship Id="rId74" Type="http://schemas.openxmlformats.org/officeDocument/2006/relationships/hyperlink" Target="https://doi.org/10.1093/bioinformatics/btr011" TargetMode="External"/><Relationship Id="rId75" Type="http://schemas.openxmlformats.org/officeDocument/2006/relationships/hyperlink" Target="https://doi.org/10.1007/s10577-015-9488-2" TargetMode="External"/><Relationship Id="rId76" Type="http://schemas.openxmlformats.org/officeDocument/2006/relationships/hyperlink" Target="https://doi.org/10.1086/508889" TargetMode="External"/><Relationship Id="rId77" Type="http://schemas.openxmlformats.org/officeDocument/2006/relationships/hyperlink" Target="https://doi.org/10.1073/pnas.85.18.6622" TargetMode="External"/><Relationship Id="rId78" Type="http://schemas.openxmlformats.org/officeDocument/2006/relationships/hyperlink" Target="https://doi.org/10.1261/rna.1748309" TargetMode="External"/><Relationship Id="rId79" Type="http://schemas.openxmlformats.org/officeDocument/2006/relationships/hyperlink" Target="https://doi.org/10.1101/gr.213611.116" TargetMode="External"/><Relationship Id="rId80" Type="http://schemas.openxmlformats.org/officeDocument/2006/relationships/hyperlink" Target="https://doi.org/10.1097/mco.0b013e32834121b1" TargetMode="External"/><Relationship Id="rId81" Type="http://schemas.openxmlformats.org/officeDocument/2006/relationships/hyperlink" Target="https://doi.org/10.2307/1217208" TargetMode="External"/><Relationship Id="rId82" Type="http://schemas.openxmlformats.org/officeDocument/2006/relationships/hyperlink" Target="https://doi.org/10.1101/gr.166983.113" TargetMode="External"/><Relationship Id="rId83" Type="http://schemas.openxmlformats.org/officeDocument/2006/relationships/hyperlink" Target="https://doi.org/10.1038/nature02168" TargetMode="External"/><Relationship Id="rId84" Type="http://schemas.openxmlformats.org/officeDocument/2006/relationships/hyperlink" Target="https://doi.org/10.1038/nrg3117" TargetMode="External"/><Relationship Id="rId85" Type="http://schemas.openxmlformats.org/officeDocument/2006/relationships/hyperlink" Target="https://doi.org/10.1038/sdata.2016.25" TargetMode="External"/><Relationship Id="rId86" Type="http://schemas.openxmlformats.org/officeDocument/2006/relationships/hyperlink" Target="https://doi.org/10.1038/s41587-019-0074-6" TargetMode="External"/><Relationship Id="rId87" Type="http://schemas.openxmlformats.org/officeDocument/2006/relationships/footer" Target="footer3.xml"/><Relationship Id="rId88" Type="http://schemas.openxmlformats.org/officeDocument/2006/relationships/comments" Target="comments.xml"/><Relationship Id="rId89" Type="http://schemas.openxmlformats.org/officeDocument/2006/relationships/fontTable" Target="fontTable.xml"/><Relationship Id="rId90" Type="http://schemas.openxmlformats.org/officeDocument/2006/relationships/settings" Target="settings.xml"/><Relationship Id="rId9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Application>LibreOffice/6.3.5.2$Linux_X86_64 LibreOffice_project/30$Build-2</Application>
  <Pages>20</Pages>
  <Words>6600</Words>
  <Characters>37743</Characters>
  <CharactersWithSpaces>44302</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2020-11-09T14:02:54Z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